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3462DC" w14:textId="77777777" w:rsidR="00E47D0E" w:rsidRDefault="00F45E88">
      <w:pPr>
        <w:pStyle w:val="Heading1"/>
      </w:pPr>
      <w:bookmarkStart w:id="0" w:name="_heading=h.30j0zll" w:colFirst="0" w:colLast="0"/>
      <w:bookmarkEnd w:id="0"/>
      <w:r>
        <w:t xml:space="preserve">ANALISIS DAN PERANCANGAN </w:t>
      </w:r>
      <w:r>
        <w:br/>
        <w:t>WEB KLINIK THT</w:t>
      </w:r>
    </w:p>
    <w:p w14:paraId="69C18BAE" w14:textId="77777777" w:rsidR="00E47D0E" w:rsidRDefault="00E47D0E">
      <w:pPr>
        <w:spacing w:line="360" w:lineRule="auto"/>
      </w:pPr>
    </w:p>
    <w:p w14:paraId="4118727E" w14:textId="77777777" w:rsidR="00E47D0E" w:rsidRDefault="00F45E88">
      <w:pPr>
        <w:spacing w:line="360" w:lineRule="auto"/>
        <w:jc w:val="center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</w:p>
    <w:p w14:paraId="61ED3545" w14:textId="77777777" w:rsidR="00E47D0E" w:rsidRDefault="00F45E88">
      <w:pPr>
        <w:spacing w:line="360" w:lineRule="auto"/>
        <w:jc w:val="center"/>
      </w:pPr>
      <w:r>
        <w:t xml:space="preserve">Mata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web</w:t>
      </w:r>
    </w:p>
    <w:p w14:paraId="64218EAD" w14:textId="77777777" w:rsidR="00E47D0E" w:rsidRDefault="00F45E8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0C0379" wp14:editId="60EE0E26">
            <wp:extent cx="2438207" cy="2961275"/>
            <wp:effectExtent l="0" t="0" r="0" b="0"/>
            <wp:docPr id="35" name="image1.png" descr="C:\Users\Rama Aditya\Downloads\UNIVERSITAS TELKOM - LOGO VERTIK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Rama Aditya\Downloads\UNIVERSITAS TELKOM - LOGO VERTIKAL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207" cy="296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B714A" w14:textId="77777777" w:rsidR="00E47D0E" w:rsidRDefault="00E47D0E">
      <w:pPr>
        <w:spacing w:line="360" w:lineRule="auto"/>
        <w:jc w:val="center"/>
        <w:rPr>
          <w:sz w:val="6"/>
          <w:szCs w:val="6"/>
        </w:rPr>
      </w:pPr>
    </w:p>
    <w:p w14:paraId="12E61A0C" w14:textId="77777777" w:rsidR="00E47D0E" w:rsidRDefault="00F45E88">
      <w:pPr>
        <w:jc w:val="center"/>
      </w:pPr>
      <w:proofErr w:type="spellStart"/>
      <w:r>
        <w:t>Disusun</w:t>
      </w:r>
      <w:proofErr w:type="spellEnd"/>
      <w:r>
        <w:t xml:space="preserve"> oleh:</w:t>
      </w:r>
    </w:p>
    <w:p w14:paraId="20820312" w14:textId="77777777" w:rsidR="00E47D0E" w:rsidRDefault="00F45E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rPr>
          <w:rFonts w:ascii="Calibri" w:hAnsi="Calibri"/>
          <w:color w:val="000000"/>
        </w:rPr>
      </w:pPr>
      <w:r>
        <w:t xml:space="preserve">Haura Athaya </w:t>
      </w:r>
      <w:proofErr w:type="spellStart"/>
      <w:r>
        <w:t>Salka</w:t>
      </w:r>
      <w:proofErr w:type="spellEnd"/>
      <w:r>
        <w:rPr>
          <w:rFonts w:ascii="Calibri" w:hAnsi="Calibri"/>
          <w:color w:val="000000"/>
        </w:rPr>
        <w:tab/>
      </w:r>
      <w:r>
        <w:t>1301183454</w:t>
      </w:r>
    </w:p>
    <w:p w14:paraId="36BC92AC" w14:textId="77777777" w:rsidR="00E47D0E" w:rsidRDefault="00F45E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rPr>
          <w:rFonts w:ascii="Calibri" w:hAnsi="Calibri"/>
          <w:color w:val="000000"/>
        </w:rPr>
      </w:pPr>
      <w:proofErr w:type="spellStart"/>
      <w:r>
        <w:t>Annisa</w:t>
      </w:r>
      <w:proofErr w:type="spellEnd"/>
      <w:r>
        <w:t xml:space="preserve"> Miranda</w:t>
      </w:r>
      <w:r>
        <w:rPr>
          <w:rFonts w:ascii="Calibri" w:hAnsi="Calibri"/>
          <w:color w:val="000000"/>
        </w:rPr>
        <w:tab/>
      </w:r>
      <w:r>
        <w:t>1301184378</w:t>
      </w:r>
    </w:p>
    <w:p w14:paraId="7B538EBF" w14:textId="77777777" w:rsidR="00E47D0E" w:rsidRDefault="00F45E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rPr>
          <w:rFonts w:ascii="Calibri" w:hAnsi="Calibri"/>
          <w:color w:val="000000"/>
        </w:rPr>
      </w:pPr>
      <w:proofErr w:type="spellStart"/>
      <w:r>
        <w:t>Tasya</w:t>
      </w:r>
      <w:proofErr w:type="spellEnd"/>
      <w:r>
        <w:t xml:space="preserve"> Nur </w:t>
      </w:r>
      <w:proofErr w:type="spellStart"/>
      <w:r>
        <w:t>Fauziah</w:t>
      </w:r>
      <w:proofErr w:type="spellEnd"/>
      <w:r>
        <w:t xml:space="preserve"> R </w:t>
      </w:r>
      <w:proofErr w:type="spellStart"/>
      <w:r>
        <w:t>R</w:t>
      </w:r>
      <w:proofErr w:type="spellEnd"/>
      <w:r>
        <w:rPr>
          <w:rFonts w:ascii="Calibri" w:hAnsi="Calibri"/>
          <w:color w:val="000000"/>
        </w:rPr>
        <w:tab/>
      </w:r>
      <w:r>
        <w:t>1301180130</w:t>
      </w:r>
    </w:p>
    <w:p w14:paraId="4F98336A" w14:textId="77777777" w:rsidR="00E47D0E" w:rsidRDefault="00F45E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rPr>
          <w:rFonts w:ascii="Calibri" w:hAnsi="Calibri"/>
          <w:color w:val="000000"/>
        </w:rPr>
      </w:pPr>
      <w:r>
        <w:t xml:space="preserve">Tri </w:t>
      </w:r>
      <w:proofErr w:type="spellStart"/>
      <w:r>
        <w:t>Ayu</w:t>
      </w:r>
      <w:proofErr w:type="spellEnd"/>
      <w:r>
        <w:t xml:space="preserve"> </w:t>
      </w:r>
      <w:proofErr w:type="spellStart"/>
      <w:r>
        <w:t>Syifa’ur</w:t>
      </w:r>
      <w:proofErr w:type="spellEnd"/>
      <w:r>
        <w:t xml:space="preserve"> </w:t>
      </w:r>
      <w:proofErr w:type="spellStart"/>
      <w:r>
        <w:t>Rohmah</w:t>
      </w:r>
      <w:proofErr w:type="spellEnd"/>
      <w:r>
        <w:rPr>
          <w:rFonts w:ascii="Calibri" w:hAnsi="Calibri"/>
          <w:color w:val="000000"/>
        </w:rPr>
        <w:tab/>
      </w:r>
      <w:r>
        <w:t>1301180254</w:t>
      </w:r>
    </w:p>
    <w:p w14:paraId="1CF9576E" w14:textId="77777777" w:rsidR="00E47D0E" w:rsidRDefault="00E47D0E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ind w:hanging="720"/>
        <w:rPr>
          <w:rFonts w:ascii="Calibri" w:hAnsi="Calibri"/>
          <w:color w:val="000000"/>
        </w:rPr>
      </w:pPr>
    </w:p>
    <w:p w14:paraId="249BDC59" w14:textId="77777777" w:rsidR="00E47D0E" w:rsidRDefault="00E47D0E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ind w:hanging="720"/>
        <w:rPr>
          <w:rFonts w:ascii="Calibri" w:hAnsi="Calibri"/>
          <w:color w:val="000000"/>
        </w:rPr>
      </w:pPr>
    </w:p>
    <w:p w14:paraId="0A60FD74" w14:textId="77777777" w:rsidR="00E47D0E" w:rsidRDefault="00F45E88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360" w:lineRule="auto"/>
        <w:ind w:hanging="720"/>
        <w:jc w:val="center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>S1 INFORMATIKA</w:t>
      </w:r>
    </w:p>
    <w:p w14:paraId="45E80AAE" w14:textId="77777777" w:rsidR="00E47D0E" w:rsidRDefault="00F45E88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360" w:lineRule="auto"/>
        <w:ind w:hanging="720"/>
        <w:jc w:val="center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>FAKULTAS INFORMATIKA</w:t>
      </w:r>
    </w:p>
    <w:p w14:paraId="71EE903F" w14:textId="77777777" w:rsidR="00E47D0E" w:rsidRDefault="00F45E88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360" w:lineRule="auto"/>
        <w:ind w:hanging="720"/>
        <w:jc w:val="center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>UNIVERSITAS TELKOM</w:t>
      </w:r>
    </w:p>
    <w:p w14:paraId="6820B553" w14:textId="77777777" w:rsidR="00E47D0E" w:rsidRDefault="00F45E88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360" w:lineRule="auto"/>
        <w:ind w:hanging="720"/>
        <w:jc w:val="center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>BANDUNG</w:t>
      </w:r>
    </w:p>
    <w:p w14:paraId="52C28A01" w14:textId="77777777" w:rsidR="00E47D0E" w:rsidRDefault="00F45E88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line="360" w:lineRule="auto"/>
        <w:ind w:hanging="720"/>
        <w:jc w:val="center"/>
        <w:rPr>
          <w:rFonts w:ascii="Calibri" w:hAnsi="Calibri"/>
          <w:b/>
          <w:color w:val="000000"/>
        </w:rPr>
        <w:sectPr w:rsidR="00E47D0E">
          <w:footerReference w:type="default" r:id="rId9"/>
          <w:footerReference w:type="first" r:id="rId10"/>
          <w:pgSz w:w="12240" w:h="15840"/>
          <w:pgMar w:top="1440" w:right="1440" w:bottom="1440" w:left="1440" w:header="708" w:footer="708" w:gutter="0"/>
          <w:pgNumType w:start="1"/>
          <w:cols w:space="720" w:equalWidth="0">
            <w:col w:w="9360"/>
          </w:cols>
          <w:titlePg/>
        </w:sectPr>
      </w:pPr>
      <w:r>
        <w:rPr>
          <w:rFonts w:ascii="Calibri" w:hAnsi="Calibri"/>
          <w:b/>
          <w:color w:val="000000"/>
        </w:rPr>
        <w:t>2020</w:t>
      </w:r>
    </w:p>
    <w:p w14:paraId="0C3523DB" w14:textId="77777777" w:rsidR="00E47D0E" w:rsidRDefault="00F45E88">
      <w:pPr>
        <w:pStyle w:val="Heading1"/>
      </w:pPr>
      <w:bookmarkStart w:id="1" w:name="_heading=h.1fob9te" w:colFirst="0" w:colLast="0"/>
      <w:bookmarkEnd w:id="1"/>
      <w:r>
        <w:lastRenderedPageBreak/>
        <w:t>DAFTAR ISI</w:t>
      </w:r>
    </w:p>
    <w:p w14:paraId="6DAD33B7" w14:textId="77777777" w:rsidR="00E47D0E" w:rsidRDefault="00E47D0E">
      <w:pPr>
        <w:jc w:val="center"/>
      </w:pPr>
    </w:p>
    <w:p w14:paraId="28A5E54C" w14:textId="77777777" w:rsidR="00E47D0E" w:rsidRDefault="00E47D0E">
      <w:pPr>
        <w:jc w:val="center"/>
      </w:pPr>
    </w:p>
    <w:p w14:paraId="7F5A6B26" w14:textId="77777777" w:rsidR="00E47D0E" w:rsidRDefault="00E47D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Calibri" w:hAnsi="Calibri"/>
          <w:color w:val="2E75B5"/>
          <w:sz w:val="32"/>
          <w:szCs w:val="32"/>
        </w:rPr>
      </w:pPr>
    </w:p>
    <w:sdt>
      <w:sdtPr>
        <w:id w:val="1491825747"/>
        <w:docPartObj>
          <w:docPartGallery w:val="Table of Contents"/>
          <w:docPartUnique/>
        </w:docPartObj>
      </w:sdtPr>
      <w:sdtEndPr/>
      <w:sdtContent>
        <w:p w14:paraId="4ACD8924" w14:textId="77777777" w:rsidR="00E47D0E" w:rsidRDefault="00F45E8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libri" w:hAnsi="Calibri"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30j0zll">
            <w:r>
              <w:rPr>
                <w:rFonts w:ascii="Calibri" w:hAnsi="Calibri"/>
                <w:color w:val="000000"/>
              </w:rPr>
              <w:t>ANALISIS DAN PERANCANGAN  WEB KLINIK THT</w:t>
            </w:r>
            <w:r>
              <w:rPr>
                <w:rFonts w:ascii="Calibri" w:hAnsi="Calibri"/>
                <w:color w:val="000000"/>
              </w:rPr>
              <w:tab/>
              <w:t>1</w:t>
            </w:r>
          </w:hyperlink>
        </w:p>
        <w:p w14:paraId="4A12F921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libri" w:hAnsi="Calibri"/>
              <w:color w:val="000000"/>
            </w:rPr>
          </w:pPr>
          <w:hyperlink w:anchor="_heading=h.1fob9te">
            <w:r w:rsidR="00F45E88">
              <w:rPr>
                <w:rFonts w:ascii="Calibri" w:hAnsi="Calibri"/>
                <w:color w:val="000000"/>
              </w:rPr>
              <w:t>DAFTAR ISI</w:t>
            </w:r>
            <w:r w:rsidR="00F45E88">
              <w:rPr>
                <w:rFonts w:ascii="Calibri" w:hAnsi="Calibri"/>
                <w:color w:val="000000"/>
              </w:rPr>
              <w:tab/>
              <w:t>1</w:t>
            </w:r>
          </w:hyperlink>
        </w:p>
        <w:p w14:paraId="54EC32AA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libri" w:hAnsi="Calibri"/>
              <w:color w:val="000000"/>
            </w:rPr>
          </w:pPr>
          <w:hyperlink w:anchor="_heading=h.3znysh7">
            <w:r w:rsidR="00F45E88">
              <w:rPr>
                <w:rFonts w:ascii="Calibri" w:hAnsi="Calibri"/>
                <w:color w:val="000000"/>
              </w:rPr>
              <w:t>DAFTAR GAMBAR</w:t>
            </w:r>
            <w:r w:rsidR="00F45E88">
              <w:rPr>
                <w:rFonts w:ascii="Calibri" w:hAnsi="Calibri"/>
                <w:color w:val="000000"/>
              </w:rPr>
              <w:tab/>
              <w:t>2</w:t>
            </w:r>
          </w:hyperlink>
        </w:p>
        <w:p w14:paraId="04608F22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libri" w:hAnsi="Calibri"/>
              <w:color w:val="000000"/>
            </w:rPr>
          </w:pPr>
          <w:hyperlink w:anchor="_heading=h.2et92p0">
            <w:r w:rsidR="00F45E88">
              <w:rPr>
                <w:rFonts w:ascii="Calibri" w:hAnsi="Calibri"/>
                <w:color w:val="000000"/>
              </w:rPr>
              <w:t>DAFTAR TABEL</w:t>
            </w:r>
            <w:r w:rsidR="00F45E88">
              <w:rPr>
                <w:rFonts w:ascii="Calibri" w:hAnsi="Calibri"/>
                <w:color w:val="000000"/>
              </w:rPr>
              <w:tab/>
              <w:t>3</w:t>
            </w:r>
          </w:hyperlink>
        </w:p>
        <w:p w14:paraId="075FC9FF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libri" w:hAnsi="Calibri"/>
              <w:color w:val="000000"/>
            </w:rPr>
          </w:pPr>
          <w:hyperlink w:anchor="_heading=h.tyjcwt">
            <w:r w:rsidR="00F45E88">
              <w:rPr>
                <w:rFonts w:ascii="Calibri" w:hAnsi="Calibri"/>
                <w:color w:val="000000"/>
              </w:rPr>
              <w:t>BAB I Pendahuluan</w:t>
            </w:r>
            <w:r w:rsidR="00F45E88">
              <w:rPr>
                <w:rFonts w:ascii="Calibri" w:hAnsi="Calibri"/>
                <w:color w:val="000000"/>
              </w:rPr>
              <w:tab/>
              <w:t>4</w:t>
            </w:r>
          </w:hyperlink>
        </w:p>
        <w:p w14:paraId="00D4E96C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40"/>
            <w:rPr>
              <w:rFonts w:ascii="Calibri" w:hAnsi="Calibri"/>
              <w:color w:val="000000"/>
            </w:rPr>
          </w:pPr>
          <w:hyperlink w:anchor="_heading=h.3dy6vkm">
            <w:r w:rsidR="00F45E88">
              <w:rPr>
                <w:rFonts w:ascii="Calibri" w:hAnsi="Calibri"/>
                <w:color w:val="000000"/>
              </w:rPr>
              <w:t>1.1</w:t>
            </w:r>
            <w:r w:rsidR="00F45E88">
              <w:rPr>
                <w:rFonts w:ascii="Calibri" w:hAnsi="Calibri"/>
                <w:color w:val="000000"/>
              </w:rPr>
              <w:tab/>
              <w:t>Tentang Web</w:t>
            </w:r>
            <w:r w:rsidR="00F45E88">
              <w:rPr>
                <w:rFonts w:ascii="Calibri" w:hAnsi="Calibri"/>
                <w:color w:val="000000"/>
              </w:rPr>
              <w:tab/>
              <w:t>4</w:t>
            </w:r>
          </w:hyperlink>
        </w:p>
        <w:p w14:paraId="030B870A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40"/>
            <w:rPr>
              <w:rFonts w:ascii="Calibri" w:hAnsi="Calibri"/>
              <w:color w:val="000000"/>
            </w:rPr>
          </w:pPr>
          <w:hyperlink w:anchor="_heading=h.1t3h5sf">
            <w:r w:rsidR="00F45E88">
              <w:rPr>
                <w:rFonts w:ascii="Calibri" w:hAnsi="Calibri"/>
                <w:color w:val="000000"/>
              </w:rPr>
              <w:t>1.2</w:t>
            </w:r>
            <w:r w:rsidR="00F45E88">
              <w:rPr>
                <w:rFonts w:ascii="Calibri" w:hAnsi="Calibri"/>
                <w:color w:val="000000"/>
              </w:rPr>
              <w:tab/>
              <w:t>Batasan Pengerjaan</w:t>
            </w:r>
            <w:r w:rsidR="00F45E88">
              <w:rPr>
                <w:rFonts w:ascii="Calibri" w:hAnsi="Calibri"/>
                <w:color w:val="000000"/>
              </w:rPr>
              <w:tab/>
              <w:t>4</w:t>
            </w:r>
          </w:hyperlink>
        </w:p>
        <w:p w14:paraId="6C4843F4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40"/>
            <w:rPr>
              <w:rFonts w:ascii="Calibri" w:hAnsi="Calibri"/>
              <w:color w:val="000000"/>
            </w:rPr>
          </w:pPr>
          <w:hyperlink w:anchor="_heading=h.4d34og8">
            <w:r w:rsidR="00F45E88">
              <w:rPr>
                <w:rFonts w:ascii="Calibri" w:hAnsi="Calibri"/>
                <w:color w:val="000000"/>
              </w:rPr>
              <w:t>1.3</w:t>
            </w:r>
            <w:r w:rsidR="00F45E88">
              <w:rPr>
                <w:rFonts w:ascii="Calibri" w:hAnsi="Calibri"/>
                <w:color w:val="000000"/>
              </w:rPr>
              <w:tab/>
              <w:t>Deskripsi Pekerjaan</w:t>
            </w:r>
            <w:r w:rsidR="00F45E88">
              <w:rPr>
                <w:rFonts w:ascii="Calibri" w:hAnsi="Calibri"/>
                <w:color w:val="000000"/>
              </w:rPr>
              <w:tab/>
              <w:t>4</w:t>
            </w:r>
          </w:hyperlink>
        </w:p>
        <w:p w14:paraId="2B63CB42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libri" w:hAnsi="Calibri"/>
              <w:color w:val="000000"/>
            </w:rPr>
          </w:pPr>
          <w:hyperlink w:anchor="_heading=h.17dp8vu">
            <w:r w:rsidR="00F45E88">
              <w:rPr>
                <w:rFonts w:ascii="Calibri" w:hAnsi="Calibri"/>
                <w:color w:val="000000"/>
              </w:rPr>
              <w:t>BAB II Analisis dan Perancangan</w:t>
            </w:r>
            <w:r w:rsidR="00F45E88">
              <w:rPr>
                <w:rFonts w:ascii="Calibri" w:hAnsi="Calibri"/>
                <w:color w:val="000000"/>
              </w:rPr>
              <w:tab/>
              <w:t>6</w:t>
            </w:r>
          </w:hyperlink>
        </w:p>
        <w:p w14:paraId="2E796597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40"/>
            <w:rPr>
              <w:rFonts w:ascii="Calibri" w:hAnsi="Calibri"/>
              <w:color w:val="000000"/>
            </w:rPr>
          </w:pPr>
          <w:hyperlink w:anchor="_heading=h.3rdcrjn">
            <w:r w:rsidR="00F45E88">
              <w:rPr>
                <w:rFonts w:ascii="Calibri" w:hAnsi="Calibri"/>
                <w:color w:val="000000"/>
              </w:rPr>
              <w:t>2.1. Proses Bisnis</w:t>
            </w:r>
            <w:r w:rsidR="00F45E88">
              <w:rPr>
                <w:rFonts w:ascii="Calibri" w:hAnsi="Calibri"/>
                <w:color w:val="000000"/>
              </w:rPr>
              <w:tab/>
              <w:t>6</w:t>
            </w:r>
          </w:hyperlink>
        </w:p>
        <w:p w14:paraId="023B17B1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40"/>
            <w:rPr>
              <w:rFonts w:ascii="Calibri" w:hAnsi="Calibri"/>
              <w:color w:val="000000"/>
            </w:rPr>
          </w:pPr>
          <w:hyperlink w:anchor="_heading=h.lnxbz9">
            <w:r w:rsidR="00F45E88">
              <w:rPr>
                <w:rFonts w:ascii="Calibri" w:hAnsi="Calibri"/>
                <w:color w:val="000000"/>
              </w:rPr>
              <w:t xml:space="preserve">2.2. Perancangan </w:t>
            </w:r>
          </w:hyperlink>
          <w:hyperlink w:anchor="_heading=h.lnxbz9">
            <w:r w:rsidR="00F45E88">
              <w:rPr>
                <w:rFonts w:ascii="Calibri" w:hAnsi="Calibri"/>
                <w:i/>
                <w:color w:val="000000"/>
              </w:rPr>
              <w:t>Entity Relationship Diagram</w:t>
            </w:r>
          </w:hyperlink>
          <w:hyperlink w:anchor="_heading=h.lnxbz9">
            <w:r w:rsidR="00F45E88">
              <w:rPr>
                <w:rFonts w:ascii="Calibri" w:hAnsi="Calibri"/>
                <w:color w:val="000000"/>
              </w:rPr>
              <w:tab/>
              <w:t>7</w:t>
            </w:r>
          </w:hyperlink>
        </w:p>
        <w:p w14:paraId="30089FDE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40"/>
            <w:rPr>
              <w:rFonts w:ascii="Calibri" w:hAnsi="Calibri"/>
              <w:color w:val="000000"/>
            </w:rPr>
          </w:pPr>
          <w:hyperlink w:anchor="_heading=h.1ksv4uv">
            <w:r w:rsidR="00F45E88">
              <w:rPr>
                <w:rFonts w:ascii="Calibri" w:hAnsi="Calibri"/>
                <w:color w:val="000000"/>
              </w:rPr>
              <w:t xml:space="preserve">2.3. </w:t>
            </w:r>
          </w:hyperlink>
          <w:hyperlink w:anchor="_heading=h.1ksv4uv">
            <w:r w:rsidR="00F45E88">
              <w:rPr>
                <w:rFonts w:ascii="Calibri" w:hAnsi="Calibri"/>
                <w:i/>
                <w:color w:val="000000"/>
              </w:rPr>
              <w:t xml:space="preserve">Usecase Diagram </w:t>
            </w:r>
          </w:hyperlink>
          <w:hyperlink w:anchor="_heading=h.1ksv4uv">
            <w:r w:rsidR="00F45E88">
              <w:rPr>
                <w:rFonts w:ascii="Calibri" w:hAnsi="Calibri"/>
                <w:color w:val="000000"/>
              </w:rPr>
              <w:t xml:space="preserve">dan </w:t>
            </w:r>
          </w:hyperlink>
          <w:hyperlink w:anchor="_heading=h.1ksv4uv">
            <w:r w:rsidR="00F45E88">
              <w:rPr>
                <w:rFonts w:ascii="Calibri" w:hAnsi="Calibri"/>
                <w:i/>
                <w:color w:val="000000"/>
              </w:rPr>
              <w:t>Usecase Scenario</w:t>
            </w:r>
          </w:hyperlink>
          <w:hyperlink w:anchor="_heading=h.1ksv4uv">
            <w:r w:rsidR="00F45E88">
              <w:rPr>
                <w:rFonts w:ascii="Calibri" w:hAnsi="Calibri"/>
                <w:color w:val="000000"/>
              </w:rPr>
              <w:tab/>
              <w:t>8</w:t>
            </w:r>
          </w:hyperlink>
        </w:p>
        <w:p w14:paraId="55E9D4D3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80"/>
            <w:rPr>
              <w:rFonts w:ascii="Calibri" w:hAnsi="Calibri"/>
              <w:color w:val="000000"/>
            </w:rPr>
          </w:pPr>
          <w:hyperlink w:anchor="_heading=h.44sinio">
            <w:r w:rsidR="00F45E88">
              <w:rPr>
                <w:rFonts w:ascii="Calibri" w:hAnsi="Calibri"/>
                <w:color w:val="000000"/>
              </w:rPr>
              <w:t xml:space="preserve">2.3.1. </w:t>
            </w:r>
          </w:hyperlink>
          <w:hyperlink w:anchor="_heading=h.44sinio">
            <w:r w:rsidR="00F45E88">
              <w:rPr>
                <w:rFonts w:ascii="Calibri" w:hAnsi="Calibri"/>
                <w:i/>
                <w:color w:val="000000"/>
              </w:rPr>
              <w:t>Usecase Diagram</w:t>
            </w:r>
          </w:hyperlink>
          <w:hyperlink w:anchor="_heading=h.44sinio">
            <w:r w:rsidR="00F45E88">
              <w:rPr>
                <w:rFonts w:ascii="Calibri" w:hAnsi="Calibri"/>
                <w:color w:val="000000"/>
              </w:rPr>
              <w:tab/>
              <w:t>8</w:t>
            </w:r>
          </w:hyperlink>
        </w:p>
        <w:p w14:paraId="069696F2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80"/>
            <w:rPr>
              <w:rFonts w:ascii="Calibri" w:hAnsi="Calibri"/>
              <w:color w:val="000000"/>
            </w:rPr>
          </w:pPr>
          <w:hyperlink w:anchor="_heading=h.3j2qqm3">
            <w:r w:rsidR="00F45E88">
              <w:rPr>
                <w:rFonts w:ascii="Calibri" w:hAnsi="Calibri"/>
                <w:color w:val="000000"/>
              </w:rPr>
              <w:t xml:space="preserve">2.3.2. </w:t>
            </w:r>
          </w:hyperlink>
          <w:hyperlink w:anchor="_heading=h.3j2qqm3">
            <w:r w:rsidR="00F45E88">
              <w:rPr>
                <w:rFonts w:ascii="Calibri" w:hAnsi="Calibri"/>
                <w:i/>
                <w:color w:val="000000"/>
              </w:rPr>
              <w:t>Usecase Scenario</w:t>
            </w:r>
          </w:hyperlink>
          <w:hyperlink w:anchor="_heading=h.3j2qqm3">
            <w:r w:rsidR="00F45E88">
              <w:rPr>
                <w:rFonts w:ascii="Calibri" w:hAnsi="Calibri"/>
                <w:color w:val="000000"/>
              </w:rPr>
              <w:tab/>
              <w:t>8</w:t>
            </w:r>
          </w:hyperlink>
        </w:p>
        <w:p w14:paraId="5A2971CB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libri" w:hAnsi="Calibri"/>
              <w:color w:val="000000"/>
            </w:rPr>
          </w:pPr>
          <w:hyperlink w:anchor="_heading=h.147n2zr">
            <w:r w:rsidR="00F45E88">
              <w:rPr>
                <w:rFonts w:ascii="Calibri" w:hAnsi="Calibri"/>
                <w:color w:val="000000"/>
              </w:rPr>
              <w:t>BAB III Hasil Implementasi</w:t>
            </w:r>
            <w:r w:rsidR="00F45E88">
              <w:rPr>
                <w:rFonts w:ascii="Calibri" w:hAnsi="Calibri"/>
                <w:color w:val="000000"/>
              </w:rPr>
              <w:tab/>
              <w:t>16</w:t>
            </w:r>
          </w:hyperlink>
        </w:p>
        <w:p w14:paraId="02FF5536" w14:textId="77777777" w:rsidR="00E47D0E" w:rsidRDefault="00F45E88">
          <w:r>
            <w:fldChar w:fldCharType="end"/>
          </w:r>
        </w:p>
      </w:sdtContent>
    </w:sdt>
    <w:p w14:paraId="1874B1A4" w14:textId="77777777" w:rsidR="00E47D0E" w:rsidRDefault="00F45E88">
      <w:pPr>
        <w:jc w:val="center"/>
        <w:rPr>
          <w:color w:val="000000"/>
          <w:sz w:val="32"/>
          <w:szCs w:val="32"/>
        </w:rPr>
      </w:pPr>
      <w:r>
        <w:br w:type="page"/>
      </w:r>
    </w:p>
    <w:p w14:paraId="4FCF9CD2" w14:textId="77777777" w:rsidR="00E47D0E" w:rsidRDefault="00F45E8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lastRenderedPageBreak/>
        <w:t>DAFTAR GAMBAR</w:t>
      </w:r>
    </w:p>
    <w:bookmarkStart w:id="2" w:name="_heading=h.3znysh7" w:colFirst="0" w:colLast="0" w:displacedByCustomXml="next"/>
    <w:bookmarkEnd w:id="2" w:displacedByCustomXml="next"/>
    <w:sdt>
      <w:sdtPr>
        <w:id w:val="31697486"/>
        <w:docPartObj>
          <w:docPartGallery w:val="Table of Contents"/>
          <w:docPartUnique/>
        </w:docPartObj>
      </w:sdtPr>
      <w:sdtEndPr/>
      <w:sdtContent>
        <w:p w14:paraId="6AC016A1" w14:textId="77777777" w:rsidR="00E47D0E" w:rsidRDefault="00F45E88">
          <w:pPr>
            <w:pStyle w:val="Heading1"/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</w:p>
        <w:p w14:paraId="6630FF5E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26in1rg">
            <w:r w:rsidR="00F45E88">
              <w:rPr>
                <w:rFonts w:ascii="Calibri" w:hAnsi="Calibri"/>
                <w:color w:val="000000"/>
              </w:rPr>
              <w:t>Gambar 1. Proses Bisnis</w:t>
            </w:r>
            <w:r w:rsidR="00F45E88">
              <w:rPr>
                <w:rFonts w:ascii="Calibri" w:hAnsi="Calibri"/>
                <w:color w:val="000000"/>
              </w:rPr>
              <w:tab/>
              <w:t>6</w:t>
            </w:r>
          </w:hyperlink>
        </w:p>
        <w:p w14:paraId="00C1B409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35nkun2">
            <w:r w:rsidR="00F45E88">
              <w:rPr>
                <w:rFonts w:ascii="Calibri" w:hAnsi="Calibri"/>
                <w:color w:val="000000"/>
              </w:rPr>
              <w:t>Gambar 2.Perancangan Entity Relationship Diagram</w:t>
            </w:r>
            <w:r w:rsidR="00F45E88">
              <w:rPr>
                <w:rFonts w:ascii="Calibri" w:hAnsi="Calibri"/>
                <w:color w:val="000000"/>
              </w:rPr>
              <w:tab/>
              <w:t>7</w:t>
            </w:r>
          </w:hyperlink>
        </w:p>
        <w:p w14:paraId="22246C8D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z337ya">
            <w:r w:rsidR="00F45E88">
              <w:rPr>
                <w:rFonts w:ascii="Calibri" w:hAnsi="Calibri"/>
                <w:color w:val="000000"/>
              </w:rPr>
              <w:t>Gambar 3.Usecase Diagram</w:t>
            </w:r>
            <w:r w:rsidR="00F45E88">
              <w:rPr>
                <w:rFonts w:ascii="Calibri" w:hAnsi="Calibri"/>
                <w:color w:val="000000"/>
              </w:rPr>
              <w:tab/>
              <w:t>8</w:t>
            </w:r>
          </w:hyperlink>
        </w:p>
        <w:p w14:paraId="6A65284D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3o7alnk">
            <w:r w:rsidR="00F45E88">
              <w:rPr>
                <w:rFonts w:ascii="Calibri" w:hAnsi="Calibri"/>
                <w:color w:val="000000"/>
              </w:rPr>
              <w:t>Gambar 4.Halaman Login</w:t>
            </w:r>
            <w:r w:rsidR="00F45E88">
              <w:rPr>
                <w:rFonts w:ascii="Calibri" w:hAnsi="Calibri"/>
                <w:color w:val="000000"/>
              </w:rPr>
              <w:tab/>
              <w:t>15</w:t>
            </w:r>
          </w:hyperlink>
        </w:p>
        <w:p w14:paraId="45C7F777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23ckvvd">
            <w:r w:rsidR="00F45E88">
              <w:rPr>
                <w:rFonts w:ascii="Calibri" w:hAnsi="Calibri"/>
                <w:color w:val="000000"/>
              </w:rPr>
              <w:t>Gambar 5.Halaman Login Admin</w:t>
            </w:r>
            <w:r w:rsidR="00F45E88">
              <w:rPr>
                <w:rFonts w:ascii="Calibri" w:hAnsi="Calibri"/>
                <w:color w:val="000000"/>
              </w:rPr>
              <w:tab/>
              <w:t>16</w:t>
            </w:r>
          </w:hyperlink>
        </w:p>
        <w:p w14:paraId="236D582A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ihv636">
            <w:r w:rsidR="00F45E88">
              <w:rPr>
                <w:rFonts w:ascii="Calibri" w:hAnsi="Calibri"/>
                <w:color w:val="000000"/>
              </w:rPr>
              <w:t>Gambar 6.Menu Akses Role</w:t>
            </w:r>
            <w:r w:rsidR="00F45E88">
              <w:rPr>
                <w:rFonts w:ascii="Calibri" w:hAnsi="Calibri"/>
                <w:color w:val="000000"/>
              </w:rPr>
              <w:tab/>
              <w:t>16</w:t>
            </w:r>
          </w:hyperlink>
        </w:p>
        <w:p w14:paraId="34DC051F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32hioqz">
            <w:r w:rsidR="00F45E88">
              <w:rPr>
                <w:rFonts w:ascii="Calibri" w:hAnsi="Calibri"/>
                <w:color w:val="000000"/>
              </w:rPr>
              <w:t>Gambar 7.Role Admin</w:t>
            </w:r>
            <w:r w:rsidR="00F45E88">
              <w:rPr>
                <w:rFonts w:ascii="Calibri" w:hAnsi="Calibri"/>
                <w:color w:val="000000"/>
              </w:rPr>
              <w:tab/>
              <w:t>17</w:t>
            </w:r>
          </w:hyperlink>
        </w:p>
        <w:p w14:paraId="77BD4323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1hmsyys">
            <w:r w:rsidR="00F45E88">
              <w:rPr>
                <w:rFonts w:ascii="Calibri" w:hAnsi="Calibri"/>
                <w:color w:val="000000"/>
              </w:rPr>
              <w:t>Gambar 8.My Profile</w:t>
            </w:r>
            <w:r w:rsidR="00F45E88">
              <w:rPr>
                <w:rFonts w:ascii="Calibri" w:hAnsi="Calibri"/>
                <w:color w:val="000000"/>
              </w:rPr>
              <w:tab/>
              <w:t>17</w:t>
            </w:r>
          </w:hyperlink>
        </w:p>
        <w:p w14:paraId="32C57D7E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41mghml">
            <w:r w:rsidR="00F45E88">
              <w:rPr>
                <w:rFonts w:ascii="Calibri" w:hAnsi="Calibri"/>
                <w:color w:val="000000"/>
              </w:rPr>
              <w:t>Gambar 9.Edit Profile</w:t>
            </w:r>
            <w:r w:rsidR="00F45E88">
              <w:rPr>
                <w:rFonts w:ascii="Calibri" w:hAnsi="Calibri"/>
                <w:color w:val="000000"/>
              </w:rPr>
              <w:tab/>
              <w:t>17</w:t>
            </w:r>
          </w:hyperlink>
        </w:p>
        <w:p w14:paraId="5D6C1447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2grqrue">
            <w:r w:rsidR="00F45E88">
              <w:rPr>
                <w:rFonts w:ascii="Calibri" w:hAnsi="Calibri"/>
                <w:color w:val="000000"/>
              </w:rPr>
              <w:t>Gambar 10.Change Password</w:t>
            </w:r>
            <w:r w:rsidR="00F45E88">
              <w:rPr>
                <w:rFonts w:ascii="Calibri" w:hAnsi="Calibri"/>
                <w:color w:val="000000"/>
              </w:rPr>
              <w:tab/>
              <w:t>18</w:t>
            </w:r>
          </w:hyperlink>
        </w:p>
        <w:p w14:paraId="1652C8E7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vx1227">
            <w:r w:rsidR="00F45E88">
              <w:rPr>
                <w:rFonts w:ascii="Calibri" w:hAnsi="Calibri"/>
                <w:color w:val="000000"/>
              </w:rPr>
              <w:t>Gambar 11.Menu Management</w:t>
            </w:r>
            <w:r w:rsidR="00F45E88">
              <w:rPr>
                <w:rFonts w:ascii="Calibri" w:hAnsi="Calibri"/>
                <w:color w:val="000000"/>
              </w:rPr>
              <w:tab/>
              <w:t>18</w:t>
            </w:r>
          </w:hyperlink>
        </w:p>
        <w:p w14:paraId="00F208FC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3fwokq0">
            <w:r w:rsidR="00F45E88">
              <w:rPr>
                <w:rFonts w:ascii="Calibri" w:hAnsi="Calibri"/>
                <w:color w:val="000000"/>
              </w:rPr>
              <w:t>Gambar 12.Submenu Management</w:t>
            </w:r>
            <w:r w:rsidR="00F45E88">
              <w:rPr>
                <w:rFonts w:ascii="Calibri" w:hAnsi="Calibri"/>
                <w:color w:val="000000"/>
              </w:rPr>
              <w:tab/>
              <w:t>19</w:t>
            </w:r>
          </w:hyperlink>
        </w:p>
        <w:p w14:paraId="604F4E76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1v1yuxt">
            <w:r w:rsidR="00F45E88">
              <w:rPr>
                <w:rFonts w:ascii="Calibri" w:hAnsi="Calibri"/>
                <w:color w:val="000000"/>
              </w:rPr>
              <w:t>Gambar 13.List Dokter</w:t>
            </w:r>
            <w:r w:rsidR="00F45E88">
              <w:rPr>
                <w:rFonts w:ascii="Calibri" w:hAnsi="Calibri"/>
                <w:color w:val="000000"/>
              </w:rPr>
              <w:tab/>
              <w:t>19</w:t>
            </w:r>
          </w:hyperlink>
        </w:p>
        <w:p w14:paraId="5D81F76F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4f1mdlm">
            <w:r w:rsidR="00F45E88">
              <w:rPr>
                <w:rFonts w:ascii="Calibri" w:hAnsi="Calibri"/>
                <w:color w:val="000000"/>
              </w:rPr>
              <w:t>Gambar 14.Form Tambah Dokter</w:t>
            </w:r>
            <w:r w:rsidR="00F45E88">
              <w:rPr>
                <w:rFonts w:ascii="Calibri" w:hAnsi="Calibri"/>
                <w:color w:val="000000"/>
              </w:rPr>
              <w:tab/>
              <w:t>20</w:t>
            </w:r>
          </w:hyperlink>
        </w:p>
        <w:p w14:paraId="5DFE3836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2u6wntf">
            <w:r w:rsidR="00F45E88">
              <w:rPr>
                <w:rFonts w:ascii="Calibri" w:hAnsi="Calibri"/>
                <w:color w:val="000000"/>
              </w:rPr>
              <w:t>Gambar 15.List Pasien</w:t>
            </w:r>
            <w:r w:rsidR="00F45E88">
              <w:rPr>
                <w:rFonts w:ascii="Calibri" w:hAnsi="Calibri"/>
                <w:color w:val="000000"/>
              </w:rPr>
              <w:tab/>
              <w:t>20</w:t>
            </w:r>
          </w:hyperlink>
        </w:p>
        <w:p w14:paraId="7CBF561E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19c6y18">
            <w:r w:rsidR="00F45E88">
              <w:rPr>
                <w:rFonts w:ascii="Calibri" w:hAnsi="Calibri"/>
                <w:color w:val="000000"/>
              </w:rPr>
              <w:t>Gambar 16.Logout</w:t>
            </w:r>
            <w:r w:rsidR="00F45E88">
              <w:rPr>
                <w:rFonts w:ascii="Calibri" w:hAnsi="Calibri"/>
                <w:color w:val="000000"/>
              </w:rPr>
              <w:tab/>
              <w:t>21</w:t>
            </w:r>
          </w:hyperlink>
        </w:p>
        <w:p w14:paraId="5357A952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3tbugp1">
            <w:r w:rsidR="00F45E88">
              <w:rPr>
                <w:rFonts w:ascii="Calibri" w:hAnsi="Calibri"/>
                <w:color w:val="000000"/>
              </w:rPr>
              <w:t>Gambar 17.List Pasien Mendaftar ke Dokter</w:t>
            </w:r>
            <w:r w:rsidR="00F45E88">
              <w:rPr>
                <w:rFonts w:ascii="Calibri" w:hAnsi="Calibri"/>
                <w:color w:val="000000"/>
              </w:rPr>
              <w:tab/>
              <w:t>21</w:t>
            </w:r>
          </w:hyperlink>
        </w:p>
        <w:p w14:paraId="65078255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nmf14n">
            <w:r w:rsidR="00F45E88">
              <w:rPr>
                <w:rFonts w:ascii="Calibri" w:hAnsi="Calibri"/>
                <w:color w:val="000000"/>
              </w:rPr>
              <w:t>Gambar 18.Profile Dokter</w:t>
            </w:r>
            <w:r w:rsidR="00F45E88">
              <w:rPr>
                <w:rFonts w:ascii="Calibri" w:hAnsi="Calibri"/>
                <w:color w:val="000000"/>
              </w:rPr>
              <w:tab/>
              <w:t>22</w:t>
            </w:r>
          </w:hyperlink>
        </w:p>
        <w:p w14:paraId="6C1FE505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37m2jsg">
            <w:r w:rsidR="00F45E88">
              <w:rPr>
                <w:rFonts w:ascii="Calibri" w:hAnsi="Calibri"/>
                <w:color w:val="000000"/>
              </w:rPr>
              <w:t>Gambar 19.Halaman Registrasi</w:t>
            </w:r>
            <w:r w:rsidR="00F45E88">
              <w:rPr>
                <w:rFonts w:ascii="Calibri" w:hAnsi="Calibri"/>
                <w:color w:val="000000"/>
              </w:rPr>
              <w:tab/>
              <w:t>22</w:t>
            </w:r>
          </w:hyperlink>
        </w:p>
        <w:p w14:paraId="1EA1F178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1mrcu09">
            <w:r w:rsidR="00F45E88">
              <w:rPr>
                <w:rFonts w:ascii="Calibri" w:hAnsi="Calibri"/>
                <w:color w:val="000000"/>
              </w:rPr>
              <w:t>Gambar 20.Aktivasi Akun</w:t>
            </w:r>
            <w:r w:rsidR="00F45E88">
              <w:rPr>
                <w:rFonts w:ascii="Calibri" w:hAnsi="Calibri"/>
                <w:color w:val="000000"/>
              </w:rPr>
              <w:tab/>
              <w:t>23</w:t>
            </w:r>
          </w:hyperlink>
        </w:p>
        <w:p w14:paraId="45B95DCA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46r0co2">
            <w:r w:rsidR="00F45E88">
              <w:rPr>
                <w:rFonts w:ascii="Calibri" w:hAnsi="Calibri"/>
                <w:color w:val="000000"/>
              </w:rPr>
              <w:t>Gambar 21.Email Aktivasi 1</w:t>
            </w:r>
            <w:r w:rsidR="00F45E88">
              <w:rPr>
                <w:rFonts w:ascii="Calibri" w:hAnsi="Calibri"/>
                <w:color w:val="000000"/>
              </w:rPr>
              <w:tab/>
              <w:t>23</w:t>
            </w:r>
          </w:hyperlink>
        </w:p>
        <w:p w14:paraId="734FD603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2lwamvv">
            <w:r w:rsidR="00F45E88">
              <w:rPr>
                <w:rFonts w:ascii="Calibri" w:hAnsi="Calibri"/>
                <w:color w:val="000000"/>
              </w:rPr>
              <w:t>Gambar 22.Email Aktivasi 2</w:t>
            </w:r>
            <w:r w:rsidR="00F45E88">
              <w:rPr>
                <w:rFonts w:ascii="Calibri" w:hAnsi="Calibri"/>
                <w:color w:val="000000"/>
              </w:rPr>
              <w:tab/>
              <w:t>24</w:t>
            </w:r>
          </w:hyperlink>
        </w:p>
        <w:p w14:paraId="58D223CE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111kx3o">
            <w:r w:rsidR="00F45E88">
              <w:rPr>
                <w:rFonts w:ascii="Calibri" w:hAnsi="Calibri"/>
                <w:color w:val="000000"/>
              </w:rPr>
              <w:t>Gambar 23.Teraktivasi</w:t>
            </w:r>
            <w:r w:rsidR="00F45E88">
              <w:rPr>
                <w:rFonts w:ascii="Calibri" w:hAnsi="Calibri"/>
                <w:color w:val="000000"/>
              </w:rPr>
              <w:tab/>
              <w:t>24</w:t>
            </w:r>
          </w:hyperlink>
        </w:p>
        <w:p w14:paraId="10B47346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3l18frh">
            <w:r w:rsidR="00F45E88">
              <w:rPr>
                <w:rFonts w:ascii="Calibri" w:hAnsi="Calibri"/>
                <w:color w:val="000000"/>
              </w:rPr>
              <w:t>Gambar 24.Login User</w:t>
            </w:r>
            <w:r w:rsidR="00F45E88">
              <w:rPr>
                <w:rFonts w:ascii="Calibri" w:hAnsi="Calibri"/>
                <w:color w:val="000000"/>
              </w:rPr>
              <w:tab/>
              <w:t>25</w:t>
            </w:r>
          </w:hyperlink>
        </w:p>
        <w:p w14:paraId="75B70B4F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206ipza">
            <w:r w:rsidR="00F45E88">
              <w:rPr>
                <w:rFonts w:ascii="Calibri" w:hAnsi="Calibri"/>
                <w:color w:val="000000"/>
              </w:rPr>
              <w:t>Gambar 25.Jadwal Dokter</w:t>
            </w:r>
            <w:r w:rsidR="00F45E88">
              <w:rPr>
                <w:rFonts w:ascii="Calibri" w:hAnsi="Calibri"/>
                <w:color w:val="000000"/>
              </w:rPr>
              <w:tab/>
              <w:t>25</w:t>
            </w:r>
          </w:hyperlink>
        </w:p>
        <w:p w14:paraId="0A39CF76" w14:textId="77777777" w:rsidR="00E47D0E" w:rsidRDefault="00F45E88">
          <w:pPr>
            <w:pStyle w:val="Heading1"/>
          </w:pPr>
          <w:r>
            <w:fldChar w:fldCharType="end"/>
          </w:r>
        </w:p>
      </w:sdtContent>
    </w:sdt>
    <w:p w14:paraId="66D89BC9" w14:textId="77777777" w:rsidR="00E47D0E" w:rsidRDefault="00F45E88">
      <w:pPr>
        <w:jc w:val="center"/>
      </w:pPr>
      <w:r>
        <w:br w:type="page"/>
      </w:r>
    </w:p>
    <w:p w14:paraId="1EDD5785" w14:textId="77777777" w:rsidR="00E47D0E" w:rsidRDefault="00F45E88">
      <w:pPr>
        <w:pStyle w:val="Heading1"/>
      </w:pPr>
      <w:bookmarkStart w:id="3" w:name="_heading=h.2et92p0" w:colFirst="0" w:colLast="0"/>
      <w:bookmarkEnd w:id="3"/>
      <w:r>
        <w:lastRenderedPageBreak/>
        <w:t>DAFTAR TABEL</w:t>
      </w:r>
    </w:p>
    <w:sdt>
      <w:sdtPr>
        <w:id w:val="-820807875"/>
        <w:docPartObj>
          <w:docPartGallery w:val="Table of Contents"/>
          <w:docPartUnique/>
        </w:docPartObj>
      </w:sdtPr>
      <w:sdtEndPr/>
      <w:sdtContent>
        <w:p w14:paraId="2C735991" w14:textId="77777777" w:rsidR="00E47D0E" w:rsidRDefault="00F45E8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2s8eyo1">
            <w:r>
              <w:rPr>
                <w:rFonts w:ascii="Calibri" w:hAnsi="Calibri"/>
                <w:color w:val="000000"/>
              </w:rPr>
              <w:t>Table 1. Deskripsi Pekerjaan</w:t>
            </w:r>
            <w:r>
              <w:rPr>
                <w:rFonts w:ascii="Calibri" w:hAnsi="Calibri"/>
                <w:color w:val="000000"/>
              </w:rPr>
              <w:tab/>
              <w:t>5</w:t>
            </w:r>
          </w:hyperlink>
        </w:p>
        <w:p w14:paraId="603FD7C1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gjdgxs">
            <w:r w:rsidR="00F45E88">
              <w:rPr>
                <w:rFonts w:ascii="Calibri" w:hAnsi="Calibri"/>
                <w:color w:val="000000"/>
              </w:rPr>
              <w:t>Table 2.Usecase Scenario Login</w:t>
            </w:r>
            <w:r w:rsidR="00F45E88">
              <w:rPr>
                <w:rFonts w:ascii="Calibri" w:hAnsi="Calibri"/>
                <w:color w:val="000000"/>
              </w:rPr>
              <w:tab/>
              <w:t>9</w:t>
            </w:r>
          </w:hyperlink>
        </w:p>
        <w:p w14:paraId="0C44FD47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1y810tw">
            <w:r w:rsidR="00F45E88">
              <w:rPr>
                <w:rFonts w:ascii="Calibri" w:hAnsi="Calibri"/>
                <w:color w:val="000000"/>
              </w:rPr>
              <w:t>Table 3.Usecase Scenario Registrasi</w:t>
            </w:r>
            <w:r w:rsidR="00F45E88">
              <w:rPr>
                <w:rFonts w:ascii="Calibri" w:hAnsi="Calibri"/>
                <w:color w:val="000000"/>
              </w:rPr>
              <w:tab/>
              <w:t>9</w:t>
            </w:r>
          </w:hyperlink>
        </w:p>
        <w:p w14:paraId="4DB5516D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4i7ojhp">
            <w:r w:rsidR="00F45E88">
              <w:rPr>
                <w:rFonts w:ascii="Calibri" w:hAnsi="Calibri"/>
                <w:color w:val="000000"/>
              </w:rPr>
              <w:t>Table 4.Usecase Scenario Pilih Dokter</w:t>
            </w:r>
            <w:r w:rsidR="00F45E88">
              <w:rPr>
                <w:rFonts w:ascii="Calibri" w:hAnsi="Calibri"/>
                <w:color w:val="000000"/>
              </w:rPr>
              <w:tab/>
              <w:t>10</w:t>
            </w:r>
          </w:hyperlink>
        </w:p>
        <w:p w14:paraId="4001AB1F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2xcytpi">
            <w:r w:rsidR="00F45E88">
              <w:rPr>
                <w:rFonts w:ascii="Calibri" w:hAnsi="Calibri"/>
                <w:color w:val="000000"/>
              </w:rPr>
              <w:t>Table 5.Usecase Scenario Pilih Jam Praktek</w:t>
            </w:r>
            <w:r w:rsidR="00F45E88">
              <w:rPr>
                <w:rFonts w:ascii="Calibri" w:hAnsi="Calibri"/>
                <w:color w:val="000000"/>
              </w:rPr>
              <w:tab/>
              <w:t>10</w:t>
            </w:r>
          </w:hyperlink>
        </w:p>
        <w:p w14:paraId="1B0EAD04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1ci93xb">
            <w:r w:rsidR="00F45E88">
              <w:rPr>
                <w:rFonts w:ascii="Calibri" w:hAnsi="Calibri"/>
                <w:color w:val="000000"/>
              </w:rPr>
              <w:t>Table 6.Usecase Scenario Pembayaran</w:t>
            </w:r>
            <w:r w:rsidR="00F45E88">
              <w:rPr>
                <w:rFonts w:ascii="Calibri" w:hAnsi="Calibri"/>
                <w:color w:val="000000"/>
              </w:rPr>
              <w:tab/>
              <w:t>11</w:t>
            </w:r>
          </w:hyperlink>
        </w:p>
        <w:p w14:paraId="1D102362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3whwml4">
            <w:r w:rsidR="00F45E88">
              <w:rPr>
                <w:rFonts w:ascii="Calibri" w:hAnsi="Calibri"/>
                <w:color w:val="000000"/>
              </w:rPr>
              <w:t>Table 7.Usecase Scenario View Pasien Dokter</w:t>
            </w:r>
            <w:r w:rsidR="00F45E88">
              <w:rPr>
                <w:rFonts w:ascii="Calibri" w:hAnsi="Calibri"/>
                <w:color w:val="000000"/>
              </w:rPr>
              <w:tab/>
              <w:t>11</w:t>
            </w:r>
          </w:hyperlink>
        </w:p>
        <w:p w14:paraId="0F2A3188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2bn6wsx">
            <w:r w:rsidR="00F45E88">
              <w:rPr>
                <w:rFonts w:ascii="Calibri" w:hAnsi="Calibri"/>
                <w:color w:val="000000"/>
              </w:rPr>
              <w:t>Table 8.Usecase Scenario Reservasi</w:t>
            </w:r>
            <w:r w:rsidR="00F45E88">
              <w:rPr>
                <w:rFonts w:ascii="Calibri" w:hAnsi="Calibri"/>
                <w:color w:val="000000"/>
              </w:rPr>
              <w:tab/>
              <w:t>12</w:t>
            </w:r>
          </w:hyperlink>
        </w:p>
        <w:p w14:paraId="60BAFA75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qsh70q">
            <w:r w:rsidR="00F45E88">
              <w:rPr>
                <w:rFonts w:ascii="Calibri" w:hAnsi="Calibri"/>
                <w:color w:val="000000"/>
              </w:rPr>
              <w:t>Table 9.Usecase Scenario Create Dokter</w:t>
            </w:r>
            <w:r w:rsidR="00F45E88">
              <w:rPr>
                <w:rFonts w:ascii="Calibri" w:hAnsi="Calibri"/>
                <w:color w:val="000000"/>
              </w:rPr>
              <w:tab/>
              <w:t>12</w:t>
            </w:r>
          </w:hyperlink>
        </w:p>
        <w:p w14:paraId="0027425C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3as4poj">
            <w:r w:rsidR="00F45E88">
              <w:rPr>
                <w:rFonts w:ascii="Calibri" w:hAnsi="Calibri"/>
                <w:color w:val="000000"/>
              </w:rPr>
              <w:t>Table 10.Usecase Scenario View Dokter</w:t>
            </w:r>
            <w:r w:rsidR="00F45E88">
              <w:rPr>
                <w:rFonts w:ascii="Calibri" w:hAnsi="Calibri"/>
                <w:color w:val="000000"/>
              </w:rPr>
              <w:tab/>
              <w:t>13</w:t>
            </w:r>
          </w:hyperlink>
        </w:p>
        <w:p w14:paraId="7D296D74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1pxezwc">
            <w:r w:rsidR="00F45E88">
              <w:rPr>
                <w:rFonts w:ascii="Calibri" w:hAnsi="Calibri"/>
                <w:color w:val="000000"/>
              </w:rPr>
              <w:t>Table 11.Usecase Scenario Delete Dokter</w:t>
            </w:r>
            <w:r w:rsidR="00F45E88">
              <w:rPr>
                <w:rFonts w:ascii="Calibri" w:hAnsi="Calibri"/>
                <w:color w:val="000000"/>
              </w:rPr>
              <w:tab/>
              <w:t>13</w:t>
            </w:r>
          </w:hyperlink>
        </w:p>
        <w:p w14:paraId="3958F786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49x2ik5">
            <w:r w:rsidR="00F45E88">
              <w:rPr>
                <w:rFonts w:ascii="Calibri" w:hAnsi="Calibri"/>
                <w:color w:val="000000"/>
              </w:rPr>
              <w:t>Table 12.Usecase Scenario Update Dokter</w:t>
            </w:r>
            <w:r w:rsidR="00F45E88">
              <w:rPr>
                <w:rFonts w:ascii="Calibri" w:hAnsi="Calibri"/>
                <w:color w:val="000000"/>
              </w:rPr>
              <w:tab/>
              <w:t>14</w:t>
            </w:r>
          </w:hyperlink>
        </w:p>
        <w:p w14:paraId="251CA5A0" w14:textId="77777777" w:rsidR="00E47D0E" w:rsidRDefault="00C465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360" w:lineRule="auto"/>
            <w:rPr>
              <w:rFonts w:ascii="Calibri" w:hAnsi="Calibri"/>
              <w:color w:val="000000"/>
              <w:sz w:val="22"/>
              <w:szCs w:val="22"/>
            </w:rPr>
          </w:pPr>
          <w:hyperlink w:anchor="_heading=h.2p2csry">
            <w:r w:rsidR="00F45E88">
              <w:rPr>
                <w:rFonts w:ascii="Calibri" w:hAnsi="Calibri"/>
                <w:color w:val="000000"/>
              </w:rPr>
              <w:t>Table 13.Usecase Scenario View Pasien Admin</w:t>
            </w:r>
            <w:r w:rsidR="00F45E88">
              <w:rPr>
                <w:rFonts w:ascii="Calibri" w:hAnsi="Calibri"/>
                <w:color w:val="000000"/>
              </w:rPr>
              <w:tab/>
              <w:t>14</w:t>
            </w:r>
          </w:hyperlink>
        </w:p>
        <w:p w14:paraId="570AABB6" w14:textId="77777777" w:rsidR="00E47D0E" w:rsidRDefault="00F45E88">
          <w:pPr>
            <w:spacing w:line="360" w:lineRule="auto"/>
          </w:pPr>
          <w:r>
            <w:fldChar w:fldCharType="end"/>
          </w:r>
        </w:p>
      </w:sdtContent>
    </w:sdt>
    <w:p w14:paraId="4F6A54FC" w14:textId="77777777" w:rsidR="00E47D0E" w:rsidRDefault="00F45E88">
      <w:pPr>
        <w:pStyle w:val="Heading1"/>
      </w:pPr>
      <w:bookmarkStart w:id="4" w:name="_heading=h.tyjcwt" w:colFirst="0" w:colLast="0"/>
      <w:bookmarkEnd w:id="4"/>
      <w:r>
        <w:t>BAB I</w:t>
      </w:r>
      <w:r>
        <w:br/>
      </w:r>
      <w:proofErr w:type="spellStart"/>
      <w:r>
        <w:t>Pendahuluan</w:t>
      </w:r>
      <w:proofErr w:type="spellEnd"/>
    </w:p>
    <w:p w14:paraId="3D4B28A8" w14:textId="77777777" w:rsidR="00E47D0E" w:rsidRDefault="00F45E88">
      <w:pPr>
        <w:pStyle w:val="Heading2"/>
        <w:numPr>
          <w:ilvl w:val="1"/>
          <w:numId w:val="6"/>
        </w:numPr>
        <w:spacing w:line="360" w:lineRule="auto"/>
      </w:pPr>
      <w:bookmarkStart w:id="5" w:name="_heading=h.3dy6vkm" w:colFirst="0" w:colLast="0"/>
      <w:bookmarkEnd w:id="5"/>
      <w:proofErr w:type="spellStart"/>
      <w:r>
        <w:t>Tentang</w:t>
      </w:r>
      <w:proofErr w:type="spellEnd"/>
      <w:r>
        <w:t xml:space="preserve"> Web</w:t>
      </w:r>
    </w:p>
    <w:p w14:paraId="07637819" w14:textId="2FE32856" w:rsidR="00E47D0E" w:rsidRDefault="00F45E88">
      <w:pPr>
        <w:pBdr>
          <w:top w:val="nil"/>
          <w:left w:val="nil"/>
          <w:bottom w:val="nil"/>
          <w:right w:val="nil"/>
          <w:between w:val="nil"/>
        </w:pBdr>
        <w:ind w:left="390" w:firstLine="603"/>
        <w:rPr>
          <w:rFonts w:ascii="Calibri" w:hAnsi="Calibri"/>
          <w:color w:val="000000"/>
        </w:rPr>
      </w:pPr>
      <w:proofErr w:type="spellStart"/>
      <w:r>
        <w:rPr>
          <w:rFonts w:ascii="Calibri" w:hAnsi="Calibri"/>
          <w:color w:val="000000"/>
        </w:rPr>
        <w:t>Perkembangan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ilmu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pengetahuan</w:t>
      </w:r>
      <w:proofErr w:type="spellEnd"/>
      <w:r>
        <w:rPr>
          <w:rFonts w:ascii="Calibri" w:hAnsi="Calibri"/>
          <w:color w:val="000000"/>
        </w:rPr>
        <w:t xml:space="preserve"> dan </w:t>
      </w:r>
      <w:proofErr w:type="spellStart"/>
      <w:r>
        <w:rPr>
          <w:rFonts w:ascii="Calibri" w:hAnsi="Calibri"/>
          <w:color w:val="000000"/>
        </w:rPr>
        <w:t>teknologi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membuat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manusia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semakin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menuntut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adanya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kemajuan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disemua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bidang</w:t>
      </w:r>
      <w:proofErr w:type="spellEnd"/>
      <w:r>
        <w:rPr>
          <w:rFonts w:ascii="Calibri" w:hAnsi="Calibri"/>
          <w:color w:val="000000"/>
        </w:rPr>
        <w:t xml:space="preserve">, </w:t>
      </w:r>
      <w:proofErr w:type="spellStart"/>
      <w:r>
        <w:rPr>
          <w:rFonts w:ascii="Calibri" w:hAnsi="Calibri"/>
          <w:color w:val="000000"/>
        </w:rPr>
        <w:t>termasuk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dalam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pengelolaan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pendaftaran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pasien</w:t>
      </w:r>
      <w:proofErr w:type="spellEnd"/>
      <w:r>
        <w:rPr>
          <w:rFonts w:ascii="Calibri" w:hAnsi="Calibri"/>
          <w:color w:val="000000"/>
        </w:rPr>
        <w:t xml:space="preserve"> di </w:t>
      </w:r>
      <w:proofErr w:type="spellStart"/>
      <w:r>
        <w:rPr>
          <w:rFonts w:ascii="Calibri" w:hAnsi="Calibri"/>
          <w:color w:val="000000"/>
        </w:rPr>
        <w:t>klinik</w:t>
      </w:r>
      <w:proofErr w:type="spellEnd"/>
      <w:r>
        <w:rPr>
          <w:rFonts w:ascii="Calibri" w:hAnsi="Calibri"/>
          <w:color w:val="000000"/>
        </w:rPr>
        <w:t xml:space="preserve"> THT. </w:t>
      </w:r>
      <w:proofErr w:type="spellStart"/>
      <w:r>
        <w:rPr>
          <w:rFonts w:ascii="Calibri" w:hAnsi="Calibri"/>
          <w:color w:val="000000"/>
        </w:rPr>
        <w:t>Antrian</w:t>
      </w:r>
      <w:proofErr w:type="spellEnd"/>
      <w:r>
        <w:rPr>
          <w:rFonts w:ascii="Calibri" w:hAnsi="Calibri"/>
          <w:color w:val="000000"/>
        </w:rPr>
        <w:t xml:space="preserve"> yang </w:t>
      </w:r>
      <w:proofErr w:type="spellStart"/>
      <w:r>
        <w:rPr>
          <w:rFonts w:ascii="Calibri" w:hAnsi="Calibri"/>
          <w:color w:val="000000"/>
        </w:rPr>
        <w:t>panjang</w:t>
      </w:r>
      <w:proofErr w:type="spellEnd"/>
      <w:r>
        <w:rPr>
          <w:rFonts w:ascii="Calibri" w:hAnsi="Calibri"/>
          <w:color w:val="000000"/>
        </w:rPr>
        <w:t xml:space="preserve">, lama, dan </w:t>
      </w:r>
      <w:proofErr w:type="spellStart"/>
      <w:r>
        <w:rPr>
          <w:rFonts w:ascii="Calibri" w:hAnsi="Calibri"/>
          <w:color w:val="000000"/>
        </w:rPr>
        <w:t>pastinya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akan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membuang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banyak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waktu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tentunya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akan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sangat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merugikan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apalagi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bagi</w:t>
      </w:r>
      <w:proofErr w:type="spellEnd"/>
      <w:r>
        <w:rPr>
          <w:rFonts w:ascii="Calibri" w:hAnsi="Calibri"/>
          <w:color w:val="000000"/>
        </w:rPr>
        <w:t xml:space="preserve"> orang-orang </w:t>
      </w:r>
      <w:proofErr w:type="spellStart"/>
      <w:r>
        <w:rPr>
          <w:rFonts w:ascii="Calibri" w:hAnsi="Calibri"/>
          <w:color w:val="000000"/>
        </w:rPr>
        <w:t>pekerja</w:t>
      </w:r>
      <w:proofErr w:type="spellEnd"/>
      <w:r>
        <w:rPr>
          <w:rFonts w:ascii="Calibri" w:hAnsi="Calibri"/>
          <w:color w:val="000000"/>
        </w:rPr>
        <w:t xml:space="preserve"> yang </w:t>
      </w:r>
      <w:proofErr w:type="spellStart"/>
      <w:r>
        <w:rPr>
          <w:rFonts w:ascii="Calibri" w:hAnsi="Calibri"/>
          <w:color w:val="000000"/>
        </w:rPr>
        <w:t>sibuk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menjadi</w:t>
      </w:r>
      <w:proofErr w:type="spellEnd"/>
      <w:r>
        <w:rPr>
          <w:rFonts w:ascii="Calibri" w:hAnsi="Calibri"/>
          <w:color w:val="000000"/>
        </w:rPr>
        <w:t xml:space="preserve"> salah </w:t>
      </w:r>
      <w:proofErr w:type="spellStart"/>
      <w:r>
        <w:rPr>
          <w:rFonts w:ascii="Calibri" w:hAnsi="Calibri"/>
          <w:color w:val="000000"/>
        </w:rPr>
        <w:t>satu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kekurangan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dalam</w:t>
      </w:r>
      <w:proofErr w:type="spellEnd"/>
      <w:r>
        <w:rPr>
          <w:rFonts w:ascii="Calibri" w:hAnsi="Calibri"/>
          <w:color w:val="000000"/>
        </w:rPr>
        <w:t xml:space="preserve"> system </w:t>
      </w:r>
      <w:proofErr w:type="spellStart"/>
      <w:r>
        <w:rPr>
          <w:rFonts w:ascii="Calibri" w:hAnsi="Calibri"/>
          <w:color w:val="000000"/>
        </w:rPr>
        <w:t>pendaftaran</w:t>
      </w:r>
      <w:proofErr w:type="spellEnd"/>
      <w:r>
        <w:rPr>
          <w:rFonts w:ascii="Calibri" w:hAnsi="Calibri"/>
          <w:color w:val="000000"/>
        </w:rPr>
        <w:t xml:space="preserve"> manual/onsite. Oleh </w:t>
      </w:r>
      <w:proofErr w:type="spellStart"/>
      <w:r>
        <w:rPr>
          <w:rFonts w:ascii="Calibri" w:hAnsi="Calibri"/>
          <w:color w:val="000000"/>
        </w:rPr>
        <w:t>sebab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itu</w:t>
      </w:r>
      <w:proofErr w:type="spellEnd"/>
      <w:r>
        <w:rPr>
          <w:rFonts w:ascii="Calibri" w:hAnsi="Calibri"/>
          <w:color w:val="000000"/>
        </w:rPr>
        <w:t xml:space="preserve">, </w:t>
      </w:r>
      <w:proofErr w:type="spellStart"/>
      <w:r>
        <w:rPr>
          <w:rFonts w:ascii="Calibri" w:hAnsi="Calibri"/>
          <w:color w:val="000000"/>
        </w:rPr>
        <w:t>diciptakanlah</w:t>
      </w:r>
      <w:proofErr w:type="spellEnd"/>
      <w:r>
        <w:rPr>
          <w:rFonts w:ascii="Calibri" w:hAnsi="Calibri"/>
          <w:color w:val="000000"/>
        </w:rPr>
        <w:t xml:space="preserve"> website </w:t>
      </w:r>
      <w:proofErr w:type="spellStart"/>
      <w:r>
        <w:rPr>
          <w:rFonts w:ascii="Calibri" w:hAnsi="Calibri"/>
          <w:color w:val="000000"/>
        </w:rPr>
        <w:t>dengan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nama</w:t>
      </w:r>
      <w:proofErr w:type="spellEnd"/>
      <w:r w:rsidR="000815D4">
        <w:rPr>
          <w:rFonts w:ascii="Calibri" w:hAnsi="Calibri"/>
          <w:color w:val="000000"/>
        </w:rPr>
        <w:t xml:space="preserve"> </w:t>
      </w:r>
      <w:proofErr w:type="spellStart"/>
      <w:r w:rsidR="000815D4">
        <w:rPr>
          <w:rFonts w:ascii="Calibri" w:hAnsi="Calibri"/>
          <w:color w:val="000000"/>
        </w:rPr>
        <w:t>Klinik</w:t>
      </w:r>
      <w:proofErr w:type="spellEnd"/>
      <w:r w:rsidR="000815D4">
        <w:rPr>
          <w:rFonts w:ascii="Calibri" w:hAnsi="Calibri"/>
          <w:color w:val="000000"/>
        </w:rPr>
        <w:t xml:space="preserve"> </w:t>
      </w:r>
      <w:proofErr w:type="spellStart"/>
      <w:r w:rsidR="000815D4">
        <w:rPr>
          <w:rFonts w:ascii="Calibri" w:hAnsi="Calibri"/>
          <w:color w:val="000000"/>
        </w:rPr>
        <w:t>MediTHT</w:t>
      </w:r>
      <w:proofErr w:type="spellEnd"/>
      <w:r w:rsidR="000815D4">
        <w:rPr>
          <w:rFonts w:ascii="Calibri" w:hAnsi="Calibri"/>
          <w:color w:val="000000"/>
        </w:rPr>
        <w:t xml:space="preserve"> </w:t>
      </w:r>
      <w:r>
        <w:rPr>
          <w:rFonts w:ascii="Calibri" w:hAnsi="Calibri"/>
          <w:color w:val="000000"/>
        </w:rPr>
        <w:t xml:space="preserve">yang </w:t>
      </w:r>
      <w:proofErr w:type="spellStart"/>
      <w:r>
        <w:rPr>
          <w:rFonts w:ascii="Calibri" w:hAnsi="Calibri"/>
          <w:color w:val="000000"/>
        </w:rPr>
        <w:t>dapat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digunakan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untuk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melakukan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pendaftaran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secara</w:t>
      </w:r>
      <w:proofErr w:type="spellEnd"/>
      <w:r>
        <w:rPr>
          <w:rFonts w:ascii="Calibri" w:hAnsi="Calibri"/>
          <w:color w:val="000000"/>
        </w:rPr>
        <w:t xml:space="preserve"> online yang </w:t>
      </w:r>
      <w:proofErr w:type="spellStart"/>
      <w:r>
        <w:rPr>
          <w:rFonts w:ascii="Calibri" w:hAnsi="Calibri"/>
          <w:color w:val="000000"/>
        </w:rPr>
        <w:t>dapat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diakses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dimana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saja</w:t>
      </w:r>
      <w:proofErr w:type="spellEnd"/>
      <w:r>
        <w:rPr>
          <w:rFonts w:ascii="Calibri" w:hAnsi="Calibri"/>
          <w:color w:val="000000"/>
        </w:rPr>
        <w:t xml:space="preserve"> dan </w:t>
      </w:r>
      <w:proofErr w:type="spellStart"/>
      <w:r>
        <w:rPr>
          <w:rFonts w:ascii="Calibri" w:hAnsi="Calibri"/>
          <w:color w:val="000000"/>
        </w:rPr>
        <w:t>kapan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saja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selama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masih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ada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jaringan</w:t>
      </w:r>
      <w:proofErr w:type="spellEnd"/>
      <w:r>
        <w:rPr>
          <w:rFonts w:ascii="Calibri" w:hAnsi="Calibri"/>
          <w:color w:val="000000"/>
        </w:rPr>
        <w:t xml:space="preserve"> internet yang </w:t>
      </w:r>
      <w:proofErr w:type="spellStart"/>
      <w:r>
        <w:rPr>
          <w:rFonts w:ascii="Calibri" w:hAnsi="Calibri"/>
          <w:color w:val="000000"/>
        </w:rPr>
        <w:t>mendukung</w:t>
      </w:r>
      <w:proofErr w:type="spellEnd"/>
      <w:r>
        <w:rPr>
          <w:rFonts w:ascii="Calibri" w:hAnsi="Calibri"/>
          <w:color w:val="000000"/>
        </w:rPr>
        <w:t xml:space="preserve">.  </w:t>
      </w:r>
    </w:p>
    <w:p w14:paraId="0E02FA01" w14:textId="3238EDEA" w:rsidR="00E47D0E" w:rsidRDefault="00F45E88">
      <w:pPr>
        <w:ind w:left="426" w:firstLine="567"/>
      </w:pPr>
      <w: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actor yang </w:t>
      </w:r>
      <w:proofErr w:type="spellStart"/>
      <w:r>
        <w:t>menggunakannya</w:t>
      </w:r>
      <w:proofErr w:type="spellEnd"/>
      <w:r>
        <w:t xml:space="preserve">.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dan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gramStart"/>
      <w:r>
        <w:t xml:space="preserve">yang 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memeriksanya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keluhan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. </w:t>
      </w:r>
      <w:proofErr w:type="spellStart"/>
      <w:r>
        <w:t>Pasien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 </w:t>
      </w:r>
      <w:proofErr w:type="spellStart"/>
      <w:r>
        <w:t>melalui</w:t>
      </w:r>
      <w:proofErr w:type="spellEnd"/>
      <w:r>
        <w:t xml:space="preserve"> system website </w:t>
      </w:r>
      <w:proofErr w:type="spellStart"/>
      <w:r w:rsidR="000815D4">
        <w:t>Klinik</w:t>
      </w:r>
      <w:proofErr w:type="spellEnd"/>
      <w:r w:rsidR="000815D4">
        <w:t xml:space="preserve"> </w:t>
      </w:r>
      <w:proofErr w:type="spellStart"/>
      <w:r w:rsidR="000815D4">
        <w:t>MediTHT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didiperiksanya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resep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admin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>/</w:t>
      </w:r>
      <w:proofErr w:type="spellStart"/>
      <w:r>
        <w:t>membuat</w:t>
      </w:r>
      <w:proofErr w:type="spellEnd"/>
      <w:r>
        <w:t>/</w:t>
      </w:r>
      <w:proofErr w:type="spellStart"/>
      <w:r>
        <w:t>mengubah</w:t>
      </w:r>
      <w:proofErr w:type="spellEnd"/>
      <w:r>
        <w:t>/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pasien</w:t>
      </w:r>
      <w:proofErr w:type="spellEnd"/>
      <w:r>
        <w:t xml:space="preserve"> yang </w:t>
      </w:r>
      <w:proofErr w:type="spellStart"/>
      <w:r>
        <w:t>mendaftar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, admin, dan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username dan password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data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233D9E34" w14:textId="77777777" w:rsidR="00E47D0E" w:rsidRDefault="00F45E88">
      <w:pPr>
        <w:pStyle w:val="Heading2"/>
        <w:numPr>
          <w:ilvl w:val="1"/>
          <w:numId w:val="6"/>
        </w:numPr>
        <w:spacing w:line="360" w:lineRule="auto"/>
      </w:pPr>
      <w:bookmarkStart w:id="6" w:name="_heading=h.1t3h5sf" w:colFirst="0" w:colLast="0"/>
      <w:bookmarkEnd w:id="6"/>
      <w:r>
        <w:t xml:space="preserve">Batasan </w:t>
      </w:r>
      <w:proofErr w:type="spellStart"/>
      <w:r>
        <w:t>Pengerjaan</w:t>
      </w:r>
      <w:proofErr w:type="spellEnd"/>
    </w:p>
    <w:p w14:paraId="0DEB0051" w14:textId="77777777" w:rsidR="00E47D0E" w:rsidRDefault="00F45E88">
      <w:pPr>
        <w:pBdr>
          <w:top w:val="nil"/>
          <w:left w:val="nil"/>
          <w:bottom w:val="nil"/>
          <w:right w:val="nil"/>
          <w:between w:val="nil"/>
        </w:pBdr>
        <w:ind w:left="390" w:firstLine="603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Website </w:t>
      </w:r>
      <w:proofErr w:type="spellStart"/>
      <w:r>
        <w:rPr>
          <w:rFonts w:ascii="Calibri" w:hAnsi="Calibri"/>
          <w:color w:val="000000"/>
        </w:rPr>
        <w:t>ini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menyajikan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beberapa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halaman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yaitu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halaman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registrasi</w:t>
      </w:r>
      <w:proofErr w:type="spellEnd"/>
      <w:r>
        <w:rPr>
          <w:rFonts w:ascii="Calibri" w:hAnsi="Calibri"/>
          <w:color w:val="000000"/>
        </w:rPr>
        <w:t xml:space="preserve">, login, </w:t>
      </w:r>
      <w:proofErr w:type="spellStart"/>
      <w:r>
        <w:rPr>
          <w:rFonts w:ascii="Calibri" w:hAnsi="Calibri"/>
          <w:color w:val="000000"/>
        </w:rPr>
        <w:t>halaman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utama</w:t>
      </w:r>
      <w:proofErr w:type="spellEnd"/>
      <w:r>
        <w:rPr>
          <w:rFonts w:ascii="Calibri" w:hAnsi="Calibri"/>
          <w:color w:val="000000"/>
        </w:rPr>
        <w:t xml:space="preserve"> yang </w:t>
      </w:r>
      <w:proofErr w:type="spellStart"/>
      <w:r>
        <w:rPr>
          <w:rFonts w:ascii="Calibri" w:hAnsi="Calibri"/>
          <w:color w:val="000000"/>
        </w:rPr>
        <w:t>berisi</w:t>
      </w:r>
      <w:proofErr w:type="spellEnd"/>
      <w:r>
        <w:rPr>
          <w:rFonts w:ascii="Calibri" w:hAnsi="Calibri"/>
          <w:color w:val="000000"/>
        </w:rPr>
        <w:t xml:space="preserve"> navbar </w:t>
      </w:r>
      <w:proofErr w:type="spellStart"/>
      <w:r>
        <w:rPr>
          <w:rFonts w:ascii="Calibri" w:hAnsi="Calibri"/>
          <w:color w:val="000000"/>
        </w:rPr>
        <w:t>navbar</w:t>
      </w:r>
      <w:proofErr w:type="spellEnd"/>
      <w:r>
        <w:rPr>
          <w:rFonts w:ascii="Calibri" w:hAnsi="Calibri"/>
          <w:color w:val="000000"/>
        </w:rPr>
        <w:t xml:space="preserve"> yang </w:t>
      </w:r>
      <w:proofErr w:type="spellStart"/>
      <w:r>
        <w:rPr>
          <w:rFonts w:ascii="Calibri" w:hAnsi="Calibri"/>
          <w:color w:val="000000"/>
        </w:rPr>
        <w:t>berbeda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sesuai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dengan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actornya</w:t>
      </w:r>
      <w:proofErr w:type="spellEnd"/>
      <w:r>
        <w:rPr>
          <w:rFonts w:ascii="Calibri" w:hAnsi="Calibri"/>
          <w:color w:val="000000"/>
        </w:rPr>
        <w:t xml:space="preserve">. </w:t>
      </w:r>
      <w:proofErr w:type="spellStart"/>
      <w:r>
        <w:rPr>
          <w:rFonts w:ascii="Calibri" w:hAnsi="Calibri"/>
          <w:color w:val="000000"/>
        </w:rPr>
        <w:t>Untuk</w:t>
      </w:r>
      <w:proofErr w:type="spellEnd"/>
      <w:r>
        <w:rPr>
          <w:rFonts w:ascii="Calibri" w:hAnsi="Calibri"/>
          <w:color w:val="000000"/>
        </w:rPr>
        <w:t xml:space="preserve"> admin pada </w:t>
      </w:r>
      <w:proofErr w:type="spellStart"/>
      <w:r>
        <w:rPr>
          <w:rFonts w:ascii="Calibri" w:hAnsi="Calibri"/>
          <w:color w:val="000000"/>
        </w:rPr>
        <w:t>halaman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utama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berisi</w:t>
      </w:r>
      <w:proofErr w:type="spellEnd"/>
      <w:r>
        <w:rPr>
          <w:rFonts w:ascii="Calibri" w:hAnsi="Calibri"/>
          <w:color w:val="000000"/>
        </w:rPr>
        <w:t xml:space="preserve"> CRUD </w:t>
      </w:r>
      <w:proofErr w:type="spellStart"/>
      <w:r>
        <w:rPr>
          <w:rFonts w:ascii="Calibri" w:hAnsi="Calibri"/>
          <w:color w:val="000000"/>
        </w:rPr>
        <w:t>dokter</w:t>
      </w:r>
      <w:proofErr w:type="spellEnd"/>
      <w:r>
        <w:rPr>
          <w:rFonts w:ascii="Calibri" w:hAnsi="Calibri"/>
          <w:color w:val="000000"/>
        </w:rPr>
        <w:t xml:space="preserve"> dan view data </w:t>
      </w:r>
      <w:proofErr w:type="spellStart"/>
      <w:r>
        <w:rPr>
          <w:rFonts w:ascii="Calibri" w:hAnsi="Calibri"/>
          <w:color w:val="000000"/>
        </w:rPr>
        <w:t>pasien</w:t>
      </w:r>
      <w:proofErr w:type="spellEnd"/>
      <w:r>
        <w:rPr>
          <w:rFonts w:ascii="Calibri" w:hAnsi="Calibri"/>
          <w:color w:val="000000"/>
        </w:rPr>
        <w:t xml:space="preserve">, </w:t>
      </w:r>
      <w:proofErr w:type="spellStart"/>
      <w:r>
        <w:rPr>
          <w:rFonts w:ascii="Calibri" w:hAnsi="Calibri"/>
          <w:color w:val="000000"/>
        </w:rPr>
        <w:t>untuk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dokter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berisi</w:t>
      </w:r>
      <w:proofErr w:type="spellEnd"/>
      <w:r>
        <w:rPr>
          <w:rFonts w:ascii="Calibri" w:hAnsi="Calibri"/>
          <w:color w:val="000000"/>
        </w:rPr>
        <w:t xml:space="preserve"> navbar view </w:t>
      </w:r>
      <w:proofErr w:type="spellStart"/>
      <w:r>
        <w:rPr>
          <w:rFonts w:ascii="Calibri" w:hAnsi="Calibri"/>
          <w:color w:val="000000"/>
        </w:rPr>
        <w:t>pasien</w:t>
      </w:r>
      <w:proofErr w:type="spellEnd"/>
      <w:r>
        <w:rPr>
          <w:rFonts w:ascii="Calibri" w:hAnsi="Calibri"/>
          <w:color w:val="000000"/>
        </w:rPr>
        <w:t xml:space="preserve"> dan input </w:t>
      </w:r>
      <w:proofErr w:type="spellStart"/>
      <w:r>
        <w:rPr>
          <w:rFonts w:ascii="Calibri" w:hAnsi="Calibri"/>
          <w:color w:val="000000"/>
        </w:rPr>
        <w:t>resep</w:t>
      </w:r>
      <w:proofErr w:type="spellEnd"/>
      <w:r>
        <w:rPr>
          <w:rFonts w:ascii="Calibri" w:hAnsi="Calibri"/>
          <w:color w:val="000000"/>
        </w:rPr>
        <w:t xml:space="preserve"> yang </w:t>
      </w:r>
      <w:proofErr w:type="spellStart"/>
      <w:r>
        <w:rPr>
          <w:rFonts w:ascii="Calibri" w:hAnsi="Calibri"/>
          <w:color w:val="000000"/>
        </w:rPr>
        <w:t>berisi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untuk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memberikan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resep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kepada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pasiennya</w:t>
      </w:r>
      <w:proofErr w:type="spellEnd"/>
      <w:r>
        <w:rPr>
          <w:rFonts w:ascii="Calibri" w:hAnsi="Calibri"/>
          <w:color w:val="000000"/>
        </w:rPr>
        <w:t xml:space="preserve">. Dan pada </w:t>
      </w:r>
      <w:proofErr w:type="spellStart"/>
      <w:r>
        <w:rPr>
          <w:rFonts w:ascii="Calibri" w:hAnsi="Calibri"/>
          <w:color w:val="000000"/>
        </w:rPr>
        <w:t>halaman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utama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pasien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terdapat</w:t>
      </w:r>
      <w:proofErr w:type="spellEnd"/>
      <w:r>
        <w:rPr>
          <w:rFonts w:ascii="Calibri" w:hAnsi="Calibri"/>
          <w:color w:val="000000"/>
        </w:rPr>
        <w:t xml:space="preserve"> navbar yang </w:t>
      </w:r>
      <w:proofErr w:type="spellStart"/>
      <w:r>
        <w:rPr>
          <w:rFonts w:ascii="Calibri" w:hAnsi="Calibri"/>
          <w:color w:val="000000"/>
        </w:rPr>
        <w:t>berisi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pilih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jadwal</w:t>
      </w:r>
      <w:proofErr w:type="spellEnd"/>
      <w:r>
        <w:rPr>
          <w:rFonts w:ascii="Calibri" w:hAnsi="Calibri"/>
          <w:color w:val="000000"/>
        </w:rPr>
        <w:t xml:space="preserve"> dan </w:t>
      </w:r>
      <w:proofErr w:type="spellStart"/>
      <w:r>
        <w:rPr>
          <w:rFonts w:ascii="Calibri" w:hAnsi="Calibri"/>
          <w:color w:val="000000"/>
        </w:rPr>
        <w:t>pilih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dokter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sesuai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dengan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keluhan</w:t>
      </w:r>
      <w:proofErr w:type="spellEnd"/>
      <w:r>
        <w:rPr>
          <w:rFonts w:ascii="Calibri" w:hAnsi="Calibri"/>
          <w:color w:val="000000"/>
        </w:rPr>
        <w:t xml:space="preserve">. </w:t>
      </w:r>
      <w:proofErr w:type="spellStart"/>
      <w:r>
        <w:rPr>
          <w:rFonts w:ascii="Calibri" w:hAnsi="Calibri"/>
          <w:color w:val="000000"/>
        </w:rPr>
        <w:t>Sistem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ini</w:t>
      </w:r>
      <w:proofErr w:type="spellEnd"/>
      <w:r>
        <w:rPr>
          <w:rFonts w:ascii="Calibri" w:hAnsi="Calibri"/>
          <w:color w:val="000000"/>
        </w:rPr>
        <w:t xml:space="preserve"> juga </w:t>
      </w:r>
      <w:proofErr w:type="spellStart"/>
      <w:r>
        <w:rPr>
          <w:rFonts w:ascii="Calibri" w:hAnsi="Calibri"/>
          <w:color w:val="000000"/>
        </w:rPr>
        <w:t>mempunyai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fitur</w:t>
      </w:r>
      <w:proofErr w:type="spellEnd"/>
      <w:r>
        <w:rPr>
          <w:rFonts w:ascii="Calibri" w:hAnsi="Calibri"/>
          <w:color w:val="000000"/>
        </w:rPr>
        <w:t xml:space="preserve"> Create Read Update dan Delete (CRUD) data </w:t>
      </w:r>
      <w:proofErr w:type="spellStart"/>
      <w:r>
        <w:rPr>
          <w:rFonts w:ascii="Calibri" w:hAnsi="Calibri"/>
          <w:color w:val="000000"/>
        </w:rPr>
        <w:t>dokter</w:t>
      </w:r>
      <w:proofErr w:type="spellEnd"/>
      <w:r>
        <w:rPr>
          <w:rFonts w:ascii="Calibri" w:hAnsi="Calibri"/>
          <w:color w:val="000000"/>
        </w:rPr>
        <w:t xml:space="preserve"> yang </w:t>
      </w:r>
      <w:proofErr w:type="spellStart"/>
      <w:r>
        <w:rPr>
          <w:rFonts w:ascii="Calibri" w:hAnsi="Calibri"/>
          <w:color w:val="000000"/>
        </w:rPr>
        <w:t>dilakukan</w:t>
      </w:r>
      <w:proofErr w:type="spellEnd"/>
      <w:r>
        <w:rPr>
          <w:rFonts w:ascii="Calibri" w:hAnsi="Calibri"/>
          <w:color w:val="000000"/>
        </w:rPr>
        <w:t xml:space="preserve"> oleh admin</w:t>
      </w:r>
      <w:sdt>
        <w:sdtPr>
          <w:tag w:val="goog_rdk_0"/>
          <w:id w:val="-1243474878"/>
        </w:sdtPr>
        <w:sdtEndPr/>
        <w:sdtContent>
          <w:ins w:id="7" w:author="Triayu Syifa" w:date="2020-04-25T08:37:00Z">
            <w:r>
              <w:rPr>
                <w:rFonts w:ascii="Calibri" w:hAnsi="Calibri"/>
                <w:color w:val="000000"/>
              </w:rPr>
              <w:t xml:space="preserve">, </w:t>
            </w:r>
          </w:ins>
        </w:sdtContent>
      </w:sdt>
      <w:sdt>
        <w:sdtPr>
          <w:tag w:val="goog_rdk_1"/>
          <w:id w:val="1965701338"/>
        </w:sdtPr>
        <w:sdtEndPr/>
        <w:sdtContent>
          <w:del w:id="8" w:author="Triayu Syifa" w:date="2020-04-25T08:37:00Z">
            <w:r>
              <w:rPr>
                <w:rFonts w:ascii="Calibri" w:hAnsi="Calibri"/>
                <w:color w:val="000000"/>
              </w:rPr>
              <w:delText xml:space="preserve">. </w:delText>
            </w:r>
          </w:del>
        </w:sdtContent>
      </w:sdt>
    </w:p>
    <w:p w14:paraId="0B77EB96" w14:textId="77777777" w:rsidR="00E47D0E" w:rsidRDefault="00F45E88">
      <w:pPr>
        <w:pStyle w:val="Heading2"/>
        <w:numPr>
          <w:ilvl w:val="1"/>
          <w:numId w:val="6"/>
        </w:numPr>
        <w:spacing w:line="360" w:lineRule="auto"/>
      </w:pPr>
      <w:bookmarkStart w:id="9" w:name="_heading=h.4d34og8" w:colFirst="0" w:colLast="0"/>
      <w:bookmarkEnd w:id="9"/>
      <w:proofErr w:type="spellStart"/>
      <w:r>
        <w:t>Deskripsi</w:t>
      </w:r>
      <w:proofErr w:type="spellEnd"/>
      <w:r>
        <w:t xml:space="preserve"> </w:t>
      </w:r>
      <w:proofErr w:type="spellStart"/>
      <w:r>
        <w:t>Pekerjaan</w:t>
      </w:r>
      <w:proofErr w:type="spellEnd"/>
    </w:p>
    <w:p w14:paraId="129589E6" w14:textId="77777777" w:rsidR="00E47D0E" w:rsidRDefault="00F45E88">
      <w:pPr>
        <w:pBdr>
          <w:top w:val="nil"/>
          <w:left w:val="nil"/>
          <w:bottom w:val="nil"/>
          <w:right w:val="nil"/>
          <w:between w:val="nil"/>
        </w:pBdr>
        <w:spacing w:after="0"/>
        <w:ind w:left="390" w:hanging="720"/>
        <w:rPr>
          <w:rFonts w:ascii="Calibri" w:hAnsi="Calibri"/>
          <w:i/>
          <w:color w:val="000000"/>
        </w:rPr>
      </w:pPr>
      <w:proofErr w:type="spellStart"/>
      <w:r>
        <w:rPr>
          <w:rFonts w:ascii="Calibri" w:hAnsi="Calibri"/>
          <w:i/>
          <w:color w:val="000000"/>
        </w:rPr>
        <w:t>Deskripsi</w:t>
      </w:r>
      <w:proofErr w:type="spellEnd"/>
      <w:r>
        <w:rPr>
          <w:rFonts w:ascii="Calibri" w:hAnsi="Calibri"/>
          <w:i/>
          <w:color w:val="000000"/>
        </w:rPr>
        <w:t xml:space="preserve"> </w:t>
      </w:r>
      <w:proofErr w:type="spellStart"/>
      <w:r>
        <w:rPr>
          <w:rFonts w:ascii="Calibri" w:hAnsi="Calibri"/>
          <w:i/>
          <w:color w:val="000000"/>
        </w:rPr>
        <w:t>pekerjaan</w:t>
      </w:r>
      <w:proofErr w:type="spellEnd"/>
      <w:r>
        <w:rPr>
          <w:rFonts w:ascii="Calibri" w:hAnsi="Calibri"/>
          <w:i/>
          <w:color w:val="000000"/>
        </w:rPr>
        <w:t xml:space="preserve"> </w:t>
      </w:r>
      <w:proofErr w:type="spellStart"/>
      <w:r>
        <w:rPr>
          <w:rFonts w:ascii="Calibri" w:hAnsi="Calibri"/>
          <w:i/>
          <w:color w:val="000000"/>
        </w:rPr>
        <w:t>setiap</w:t>
      </w:r>
      <w:proofErr w:type="spellEnd"/>
      <w:r>
        <w:rPr>
          <w:rFonts w:ascii="Calibri" w:hAnsi="Calibri"/>
          <w:i/>
          <w:color w:val="000000"/>
        </w:rPr>
        <w:t xml:space="preserve"> </w:t>
      </w:r>
      <w:proofErr w:type="spellStart"/>
      <w:r>
        <w:rPr>
          <w:rFonts w:ascii="Calibri" w:hAnsi="Calibri"/>
          <w:i/>
          <w:color w:val="000000"/>
        </w:rPr>
        <w:t>anggota</w:t>
      </w:r>
      <w:proofErr w:type="spellEnd"/>
      <w:r>
        <w:rPr>
          <w:rFonts w:ascii="Calibri" w:hAnsi="Calibri"/>
          <w:i/>
          <w:color w:val="000000"/>
        </w:rPr>
        <w:t xml:space="preserve"> </w:t>
      </w:r>
      <w:proofErr w:type="spellStart"/>
      <w:r>
        <w:rPr>
          <w:rFonts w:ascii="Calibri" w:hAnsi="Calibri"/>
          <w:i/>
          <w:color w:val="000000"/>
        </w:rPr>
        <w:t>kelompok</w:t>
      </w:r>
      <w:proofErr w:type="spellEnd"/>
      <w:r>
        <w:rPr>
          <w:rFonts w:ascii="Calibri" w:hAnsi="Calibri"/>
          <w:i/>
          <w:color w:val="000000"/>
        </w:rPr>
        <w:t xml:space="preserve">, </w:t>
      </w:r>
      <w:proofErr w:type="spellStart"/>
      <w:r>
        <w:rPr>
          <w:rFonts w:ascii="Calibri" w:hAnsi="Calibri"/>
          <w:i/>
          <w:color w:val="000000"/>
        </w:rPr>
        <w:t>dijelaskan</w:t>
      </w:r>
      <w:proofErr w:type="spellEnd"/>
      <w:r>
        <w:rPr>
          <w:rFonts w:ascii="Calibri" w:hAnsi="Calibri"/>
          <w:i/>
          <w:color w:val="000000"/>
        </w:rPr>
        <w:t xml:space="preserve"> </w:t>
      </w:r>
      <w:proofErr w:type="spellStart"/>
      <w:r>
        <w:rPr>
          <w:rFonts w:ascii="Calibri" w:hAnsi="Calibri"/>
          <w:i/>
          <w:color w:val="000000"/>
        </w:rPr>
        <w:t>secara</w:t>
      </w:r>
      <w:proofErr w:type="spellEnd"/>
      <w:r>
        <w:rPr>
          <w:rFonts w:ascii="Calibri" w:hAnsi="Calibri"/>
          <w:i/>
          <w:color w:val="000000"/>
        </w:rPr>
        <w:t xml:space="preserve"> </w:t>
      </w:r>
      <w:proofErr w:type="spellStart"/>
      <w:r>
        <w:rPr>
          <w:rFonts w:ascii="Calibri" w:hAnsi="Calibri"/>
          <w:i/>
          <w:color w:val="000000"/>
        </w:rPr>
        <w:t>jelas</w:t>
      </w:r>
      <w:proofErr w:type="spellEnd"/>
      <w:r>
        <w:rPr>
          <w:rFonts w:ascii="Calibri" w:hAnsi="Calibri"/>
          <w:i/>
          <w:color w:val="000000"/>
        </w:rPr>
        <w:t xml:space="preserve"> dan </w:t>
      </w:r>
      <w:proofErr w:type="spellStart"/>
      <w:r>
        <w:rPr>
          <w:rFonts w:ascii="Calibri" w:hAnsi="Calibri"/>
          <w:i/>
          <w:color w:val="000000"/>
        </w:rPr>
        <w:t>rinci</w:t>
      </w:r>
      <w:proofErr w:type="spellEnd"/>
      <w:r>
        <w:rPr>
          <w:rFonts w:ascii="Calibri" w:hAnsi="Calibri"/>
          <w:i/>
          <w:color w:val="000000"/>
        </w:rPr>
        <w:t>.</w:t>
      </w:r>
    </w:p>
    <w:p w14:paraId="0DD7FD12" w14:textId="77777777" w:rsidR="00E47D0E" w:rsidRDefault="00E47D0E">
      <w:pPr>
        <w:pBdr>
          <w:top w:val="nil"/>
          <w:left w:val="nil"/>
          <w:bottom w:val="nil"/>
          <w:right w:val="nil"/>
          <w:between w:val="nil"/>
        </w:pBdr>
        <w:ind w:left="390" w:hanging="720"/>
        <w:rPr>
          <w:rFonts w:ascii="Calibri" w:hAnsi="Calibri"/>
          <w:color w:val="000000"/>
        </w:rPr>
      </w:pPr>
    </w:p>
    <w:tbl>
      <w:tblPr>
        <w:tblStyle w:val="ac"/>
        <w:tblW w:w="9638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0"/>
        <w:gridCol w:w="2835"/>
        <w:gridCol w:w="1559"/>
        <w:gridCol w:w="4534"/>
      </w:tblGrid>
      <w:tr w:rsidR="00E47D0E" w14:paraId="257C8622" w14:textId="77777777" w:rsidTr="00120490">
        <w:tc>
          <w:tcPr>
            <w:tcW w:w="710" w:type="dxa"/>
          </w:tcPr>
          <w:p w14:paraId="32145E14" w14:textId="77777777" w:rsidR="00E47D0E" w:rsidRDefault="00F45E88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No</w:t>
            </w:r>
          </w:p>
        </w:tc>
        <w:tc>
          <w:tcPr>
            <w:tcW w:w="2835" w:type="dxa"/>
          </w:tcPr>
          <w:p w14:paraId="5269E421" w14:textId="77777777" w:rsidR="00E47D0E" w:rsidRDefault="00F45E88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Nama</w:t>
            </w:r>
          </w:p>
        </w:tc>
        <w:tc>
          <w:tcPr>
            <w:tcW w:w="1559" w:type="dxa"/>
          </w:tcPr>
          <w:p w14:paraId="4361AF0A" w14:textId="77777777" w:rsidR="00E47D0E" w:rsidRDefault="00F45E88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NIM</w:t>
            </w:r>
          </w:p>
        </w:tc>
        <w:tc>
          <w:tcPr>
            <w:tcW w:w="4534" w:type="dxa"/>
          </w:tcPr>
          <w:p w14:paraId="1584DF70" w14:textId="77777777" w:rsidR="00E47D0E" w:rsidRDefault="00F45E88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center"/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Deskripsi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/>
                <w:color w:val="000000"/>
              </w:rPr>
              <w:t>Pekerjaan</w:t>
            </w:r>
            <w:proofErr w:type="spellEnd"/>
          </w:p>
        </w:tc>
      </w:tr>
      <w:tr w:rsidR="00E47D0E" w14:paraId="64B5B50E" w14:textId="77777777" w:rsidTr="00120490">
        <w:tc>
          <w:tcPr>
            <w:tcW w:w="710" w:type="dxa"/>
          </w:tcPr>
          <w:p w14:paraId="353293E7" w14:textId="77777777" w:rsidR="00E47D0E" w:rsidRDefault="00F45E88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right"/>
              <w:rPr>
                <w:rFonts w:ascii="Calibri" w:hAnsi="Calibri"/>
                <w:color w:val="000000"/>
              </w:rPr>
            </w:pPr>
            <w:r>
              <w:t>1.</w:t>
            </w:r>
          </w:p>
        </w:tc>
        <w:tc>
          <w:tcPr>
            <w:tcW w:w="2835" w:type="dxa"/>
          </w:tcPr>
          <w:p w14:paraId="7060DEAE" w14:textId="77777777" w:rsidR="00E47D0E" w:rsidRDefault="00F45E88" w:rsidP="00F45E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both"/>
              <w:rPr>
                <w:rFonts w:ascii="Calibri" w:hAnsi="Calibri"/>
                <w:color w:val="000000"/>
              </w:rPr>
            </w:pPr>
            <w:r>
              <w:t xml:space="preserve">             Haura Athaya </w:t>
            </w:r>
            <w:proofErr w:type="spellStart"/>
            <w:r>
              <w:t>Salka</w:t>
            </w:r>
            <w:proofErr w:type="spellEnd"/>
          </w:p>
        </w:tc>
        <w:tc>
          <w:tcPr>
            <w:tcW w:w="1559" w:type="dxa"/>
          </w:tcPr>
          <w:p w14:paraId="4F4BAA47" w14:textId="77777777" w:rsidR="00E47D0E" w:rsidRDefault="00F45E88" w:rsidP="00F45E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both"/>
              <w:rPr>
                <w:rFonts w:ascii="Calibri" w:hAnsi="Calibri"/>
                <w:color w:val="000000"/>
              </w:rPr>
            </w:pPr>
            <w:r>
              <w:t xml:space="preserve">             1301183454</w:t>
            </w:r>
          </w:p>
        </w:tc>
        <w:tc>
          <w:tcPr>
            <w:tcW w:w="4534" w:type="dxa"/>
          </w:tcPr>
          <w:p w14:paraId="24D04361" w14:textId="77777777" w:rsidR="00E47D0E" w:rsidRDefault="00F45E88" w:rsidP="00F45E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both"/>
              <w:rPr>
                <w:rFonts w:ascii="Calibri" w:hAnsi="Calibri"/>
                <w:color w:val="000000"/>
              </w:rPr>
            </w:pPr>
            <w:r>
              <w:t xml:space="preserve">            Controller Admin, </w:t>
            </w:r>
            <w:proofErr w:type="spellStart"/>
            <w:r>
              <w:t>Dokter</w:t>
            </w:r>
            <w:proofErr w:type="spellEnd"/>
            <w:r>
              <w:t xml:space="preserve">, Menu, </w:t>
            </w:r>
            <w:proofErr w:type="spellStart"/>
            <w:r>
              <w:t>Pasien</w:t>
            </w:r>
            <w:proofErr w:type="spellEnd"/>
            <w:r>
              <w:t>, Models, views</w:t>
            </w:r>
            <w:r w:rsidR="00362F68">
              <w:t xml:space="preserve">, </w:t>
            </w:r>
            <w:proofErr w:type="spellStart"/>
            <w:r w:rsidR="00362F68">
              <w:t>Implementasi</w:t>
            </w:r>
            <w:proofErr w:type="spellEnd"/>
            <w:r w:rsidR="00362F68">
              <w:t xml:space="preserve"> (</w:t>
            </w:r>
            <w:proofErr w:type="spellStart"/>
            <w:r w:rsidR="00362F68">
              <w:t>Laporan</w:t>
            </w:r>
            <w:proofErr w:type="spellEnd"/>
            <w:r w:rsidR="00362F68">
              <w:t>),</w:t>
            </w:r>
          </w:p>
        </w:tc>
      </w:tr>
      <w:tr w:rsidR="00E47D0E" w14:paraId="4D76AB67" w14:textId="77777777" w:rsidTr="00120490">
        <w:tc>
          <w:tcPr>
            <w:tcW w:w="710" w:type="dxa"/>
          </w:tcPr>
          <w:p w14:paraId="29EFCB9B" w14:textId="77777777" w:rsidR="00F45E88" w:rsidRDefault="00F45E88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right"/>
              <w:rPr>
                <w:rFonts w:ascii="Calibri" w:hAnsi="Calibri"/>
                <w:color w:val="000000"/>
              </w:rPr>
            </w:pPr>
          </w:p>
          <w:p w14:paraId="6F62B3E6" w14:textId="77777777" w:rsidR="00E47D0E" w:rsidRPr="00F45E88" w:rsidRDefault="00F45E88" w:rsidP="00120490">
            <w:pPr>
              <w:jc w:val="right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2.</w:t>
            </w:r>
          </w:p>
        </w:tc>
        <w:tc>
          <w:tcPr>
            <w:tcW w:w="2835" w:type="dxa"/>
          </w:tcPr>
          <w:p w14:paraId="389C8068" w14:textId="77777777" w:rsidR="00E47D0E" w:rsidRDefault="00F45E88" w:rsidP="00F45E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382"/>
              </w:tabs>
              <w:spacing w:after="160" w:line="259" w:lineRule="auto"/>
              <w:ind w:hanging="720"/>
              <w:jc w:val="both"/>
              <w:rPr>
                <w:rFonts w:ascii="Calibri" w:hAnsi="Calibri"/>
                <w:color w:val="000000"/>
              </w:rPr>
            </w:pPr>
            <w:r>
              <w:t>3</w:t>
            </w:r>
            <w:r>
              <w:tab/>
            </w:r>
            <w:proofErr w:type="spellStart"/>
            <w:r>
              <w:t>Tasya</w:t>
            </w:r>
            <w:proofErr w:type="spellEnd"/>
            <w:r>
              <w:t xml:space="preserve"> </w:t>
            </w:r>
            <w:proofErr w:type="spellStart"/>
            <w:r>
              <w:t>Nurfauziah</w:t>
            </w:r>
            <w:proofErr w:type="spellEnd"/>
            <w:r>
              <w:t xml:space="preserve"> R </w:t>
            </w:r>
            <w:proofErr w:type="spellStart"/>
            <w:r>
              <w:t>R</w:t>
            </w:r>
            <w:proofErr w:type="spellEnd"/>
          </w:p>
        </w:tc>
        <w:tc>
          <w:tcPr>
            <w:tcW w:w="1559" w:type="dxa"/>
          </w:tcPr>
          <w:p w14:paraId="66F6E760" w14:textId="77777777" w:rsidR="00F45E88" w:rsidRDefault="00F45E88" w:rsidP="00F45E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both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  <w:p w14:paraId="291746A9" w14:textId="77777777" w:rsidR="00E47D0E" w:rsidRPr="00F45E88" w:rsidRDefault="00F45E88" w:rsidP="00F45E88">
            <w:pPr>
              <w:jc w:val="both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1301180130</w:t>
            </w:r>
          </w:p>
        </w:tc>
        <w:tc>
          <w:tcPr>
            <w:tcW w:w="4534" w:type="dxa"/>
          </w:tcPr>
          <w:p w14:paraId="7CFE93BD" w14:textId="77777777" w:rsidR="00E47D0E" w:rsidRPr="00F45E88" w:rsidRDefault="00362F68" w:rsidP="00D3447E">
            <w:pPr>
              <w:tabs>
                <w:tab w:val="left" w:pos="1530"/>
              </w:tabs>
              <w:jc w:val="both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Controller Auth, Helpers</w:t>
            </w:r>
            <w:r w:rsidR="00F264C7">
              <w:rPr>
                <w:rFonts w:ascii="Calibri" w:hAnsi="Calibri"/>
              </w:rPr>
              <w:t>, View Auth, C</w:t>
            </w:r>
            <w:r w:rsidR="00F45E88">
              <w:rPr>
                <w:rFonts w:ascii="Calibri" w:hAnsi="Calibri"/>
              </w:rPr>
              <w:t>hange-password, View</w:t>
            </w:r>
            <w:r w:rsidR="00D3447E">
              <w:rPr>
                <w:rFonts w:ascii="Calibri" w:hAnsi="Calibri"/>
              </w:rPr>
              <w:t xml:space="preserve"> admin</w:t>
            </w:r>
            <w:r w:rsidR="00F45E88">
              <w:rPr>
                <w:rFonts w:ascii="Calibri" w:hAnsi="Calibri"/>
              </w:rPr>
              <w:t>,</w:t>
            </w:r>
            <w:r w:rsidR="00120490">
              <w:rPr>
                <w:rFonts w:ascii="Calibri" w:hAnsi="Calibri"/>
              </w:rPr>
              <w:t xml:space="preserve"> View User </w:t>
            </w:r>
            <w:proofErr w:type="spellStart"/>
            <w:r w:rsidR="00120490">
              <w:rPr>
                <w:rFonts w:ascii="Calibri" w:hAnsi="Calibri"/>
              </w:rPr>
              <w:t>changepassword</w:t>
            </w:r>
            <w:proofErr w:type="spellEnd"/>
            <w:r>
              <w:rPr>
                <w:rFonts w:ascii="Calibri" w:hAnsi="Calibri"/>
              </w:rPr>
              <w:t xml:space="preserve">, Daftar </w:t>
            </w:r>
            <w:proofErr w:type="spellStart"/>
            <w:r>
              <w:rPr>
                <w:rFonts w:ascii="Calibri" w:hAnsi="Calibri"/>
              </w:rPr>
              <w:t>isi-gambar-tabel</w:t>
            </w:r>
            <w:proofErr w:type="spellEnd"/>
            <w:r>
              <w:rPr>
                <w:rFonts w:ascii="Calibri" w:hAnsi="Calibri"/>
              </w:rPr>
              <w:t xml:space="preserve"> (</w:t>
            </w:r>
            <w:proofErr w:type="spellStart"/>
            <w:r>
              <w:rPr>
                <w:rFonts w:ascii="Calibri" w:hAnsi="Calibri"/>
              </w:rPr>
              <w:t>Laporan</w:t>
            </w:r>
            <w:proofErr w:type="spellEnd"/>
            <w:r>
              <w:rPr>
                <w:rFonts w:ascii="Calibri" w:hAnsi="Calibri"/>
              </w:rPr>
              <w:t>)</w:t>
            </w:r>
          </w:p>
        </w:tc>
      </w:tr>
      <w:tr w:rsidR="00E47D0E" w14:paraId="2E239066" w14:textId="77777777" w:rsidTr="00120490">
        <w:tc>
          <w:tcPr>
            <w:tcW w:w="710" w:type="dxa"/>
          </w:tcPr>
          <w:p w14:paraId="5C9A5E11" w14:textId="77777777" w:rsidR="00E47D0E" w:rsidRDefault="00120490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3.</w:t>
            </w:r>
          </w:p>
        </w:tc>
        <w:tc>
          <w:tcPr>
            <w:tcW w:w="2835" w:type="dxa"/>
          </w:tcPr>
          <w:p w14:paraId="29178F3D" w14:textId="77777777" w:rsidR="00E47D0E" w:rsidRDefault="00120490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right"/>
              <w:rPr>
                <w:rFonts w:ascii="Calibri" w:hAnsi="Calibri"/>
                <w:color w:val="000000"/>
              </w:rPr>
            </w:pPr>
            <w:r>
              <w:t xml:space="preserve">Tri </w:t>
            </w:r>
            <w:proofErr w:type="spellStart"/>
            <w:r>
              <w:t>Ayu</w:t>
            </w:r>
            <w:proofErr w:type="spellEnd"/>
            <w:r>
              <w:t xml:space="preserve"> </w:t>
            </w:r>
            <w:proofErr w:type="spellStart"/>
            <w:r>
              <w:t>Syifa’ur</w:t>
            </w:r>
            <w:proofErr w:type="spellEnd"/>
            <w:r>
              <w:t xml:space="preserve"> </w:t>
            </w:r>
            <w:proofErr w:type="spellStart"/>
            <w:r>
              <w:t>Rohmah</w:t>
            </w:r>
            <w:proofErr w:type="spellEnd"/>
          </w:p>
        </w:tc>
        <w:tc>
          <w:tcPr>
            <w:tcW w:w="1559" w:type="dxa"/>
          </w:tcPr>
          <w:p w14:paraId="07DEE191" w14:textId="77777777" w:rsidR="00E47D0E" w:rsidRDefault="00120490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center"/>
              <w:rPr>
                <w:rFonts w:ascii="Calibri" w:hAnsi="Calibri"/>
                <w:color w:val="000000"/>
              </w:rPr>
            </w:pPr>
            <w:r>
              <w:t xml:space="preserve">         1301180254</w:t>
            </w:r>
          </w:p>
        </w:tc>
        <w:tc>
          <w:tcPr>
            <w:tcW w:w="4534" w:type="dxa"/>
          </w:tcPr>
          <w:p w14:paraId="0C803951" w14:textId="77777777" w:rsidR="00E47D0E" w:rsidRDefault="005B0A14" w:rsidP="005B0A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1065"/>
                <w:tab w:val="center" w:pos="1799"/>
              </w:tabs>
              <w:spacing w:after="160" w:line="259" w:lineRule="auto"/>
              <w:ind w:hanging="72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ab/>
            </w:r>
            <w:r>
              <w:rPr>
                <w:rFonts w:ascii="Calibri" w:hAnsi="Calibri"/>
                <w:color w:val="000000"/>
              </w:rPr>
              <w:tab/>
            </w:r>
            <w:proofErr w:type="spellStart"/>
            <w:r>
              <w:rPr>
                <w:rFonts w:ascii="Calibri" w:hAnsi="Calibri"/>
                <w:color w:val="000000"/>
              </w:rPr>
              <w:t>Aktivasi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login, </w:t>
            </w:r>
            <w:r w:rsidR="00362F68">
              <w:rPr>
                <w:rFonts w:ascii="Calibri" w:hAnsi="Calibri"/>
                <w:color w:val="000000"/>
              </w:rPr>
              <w:t>BAB 1 (</w:t>
            </w:r>
            <w:proofErr w:type="spellStart"/>
            <w:r w:rsidR="00362F68">
              <w:rPr>
                <w:rFonts w:ascii="Calibri" w:hAnsi="Calibri"/>
                <w:color w:val="000000"/>
              </w:rPr>
              <w:t>Laporan</w:t>
            </w:r>
            <w:proofErr w:type="spellEnd"/>
            <w:r w:rsidR="00362F68">
              <w:rPr>
                <w:rFonts w:ascii="Calibri" w:hAnsi="Calibri"/>
                <w:color w:val="000000"/>
              </w:rPr>
              <w:t>)</w:t>
            </w:r>
          </w:p>
        </w:tc>
      </w:tr>
      <w:tr w:rsidR="00F45E88" w14:paraId="64FBCC52" w14:textId="77777777" w:rsidTr="00362F68">
        <w:trPr>
          <w:trHeight w:val="566"/>
        </w:trPr>
        <w:tc>
          <w:tcPr>
            <w:tcW w:w="710" w:type="dxa"/>
          </w:tcPr>
          <w:p w14:paraId="256766D5" w14:textId="77777777" w:rsidR="00F45E88" w:rsidRDefault="00120490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720"/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4. </w:t>
            </w:r>
          </w:p>
        </w:tc>
        <w:tc>
          <w:tcPr>
            <w:tcW w:w="2835" w:type="dxa"/>
          </w:tcPr>
          <w:p w14:paraId="0AE0C1B0" w14:textId="77777777" w:rsidR="00F45E88" w:rsidRDefault="00120490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720"/>
              <w:jc w:val="center"/>
              <w:rPr>
                <w:rFonts w:ascii="Calibri" w:hAnsi="Calibri"/>
                <w:color w:val="000000"/>
              </w:rPr>
            </w:pPr>
            <w:proofErr w:type="spellStart"/>
            <w:r>
              <w:t>Annisa</w:t>
            </w:r>
            <w:proofErr w:type="spellEnd"/>
            <w:r>
              <w:t xml:space="preserve"> Miranda</w:t>
            </w:r>
          </w:p>
        </w:tc>
        <w:tc>
          <w:tcPr>
            <w:tcW w:w="1559" w:type="dxa"/>
          </w:tcPr>
          <w:p w14:paraId="6B733B47" w14:textId="77777777" w:rsidR="00F45E88" w:rsidRDefault="00362F68" w:rsidP="001204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720"/>
              <w:jc w:val="center"/>
              <w:rPr>
                <w:rFonts w:ascii="Calibri" w:hAnsi="Calibri"/>
                <w:color w:val="000000"/>
              </w:rPr>
            </w:pPr>
            <w:r>
              <w:t xml:space="preserve">           </w:t>
            </w:r>
            <w:r w:rsidR="00120490">
              <w:t>1301184378</w:t>
            </w:r>
          </w:p>
        </w:tc>
        <w:tc>
          <w:tcPr>
            <w:tcW w:w="4534" w:type="dxa"/>
          </w:tcPr>
          <w:p w14:paraId="3EB5F16E" w14:textId="77777777" w:rsidR="00F45E88" w:rsidRDefault="00362F68" w:rsidP="00362F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75"/>
              </w:tabs>
              <w:ind w:hanging="720"/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Forgot password, BAB II (</w:t>
            </w:r>
            <w:proofErr w:type="spellStart"/>
            <w:r>
              <w:rPr>
                <w:rFonts w:ascii="Calibri" w:hAnsi="Calibri"/>
                <w:color w:val="000000"/>
              </w:rPr>
              <w:t>Laporan</w:t>
            </w:r>
            <w:proofErr w:type="spellEnd"/>
            <w:r>
              <w:rPr>
                <w:rFonts w:ascii="Calibri" w:hAnsi="Calibri"/>
                <w:color w:val="000000"/>
              </w:rPr>
              <w:t>)</w:t>
            </w:r>
          </w:p>
        </w:tc>
      </w:tr>
    </w:tbl>
    <w:p w14:paraId="2ADA4AF2" w14:textId="77777777" w:rsidR="00E47D0E" w:rsidRDefault="00E47D0E">
      <w:pPr>
        <w:pBdr>
          <w:top w:val="nil"/>
          <w:left w:val="nil"/>
          <w:bottom w:val="nil"/>
          <w:right w:val="nil"/>
          <w:between w:val="nil"/>
        </w:pBdr>
        <w:ind w:left="390" w:hanging="720"/>
        <w:rPr>
          <w:rFonts w:ascii="Calibri" w:hAnsi="Calibri"/>
          <w:color w:val="000000"/>
        </w:rPr>
      </w:pPr>
    </w:p>
    <w:p w14:paraId="1379E1A3" w14:textId="77777777" w:rsidR="00E47D0E" w:rsidRDefault="00F45E88">
      <w:pPr>
        <w:jc w:val="center"/>
        <w:rPr>
          <w:rFonts w:ascii="Calibri" w:hAnsi="Calibri"/>
          <w:color w:val="000000"/>
          <w:sz w:val="20"/>
          <w:szCs w:val="20"/>
        </w:rPr>
      </w:pPr>
      <w:bookmarkStart w:id="10" w:name="_heading=h.2s8eyo1" w:colFirst="0" w:colLast="0"/>
      <w:bookmarkEnd w:id="10"/>
      <w:r>
        <w:rPr>
          <w:sz w:val="20"/>
          <w:szCs w:val="20"/>
        </w:rPr>
        <w:t xml:space="preserve">Table 1. </w:t>
      </w:r>
      <w:proofErr w:type="spellStart"/>
      <w:r>
        <w:rPr>
          <w:sz w:val="20"/>
          <w:szCs w:val="20"/>
        </w:rPr>
        <w:t>Deskripsi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Pekerjaan</w:t>
      </w:r>
      <w:proofErr w:type="spellEnd"/>
    </w:p>
    <w:p w14:paraId="45D1D4C6" w14:textId="77777777" w:rsidR="00E47D0E" w:rsidRDefault="00F45E88">
      <w:r>
        <w:br w:type="page"/>
      </w:r>
    </w:p>
    <w:p w14:paraId="1DDC905D" w14:textId="77777777" w:rsidR="00E47D0E" w:rsidRDefault="00F45E88">
      <w:pPr>
        <w:pStyle w:val="Heading1"/>
      </w:pPr>
      <w:bookmarkStart w:id="11" w:name="_heading=h.17dp8vu" w:colFirst="0" w:colLast="0"/>
      <w:bookmarkEnd w:id="11"/>
      <w:r>
        <w:lastRenderedPageBreak/>
        <w:t>BAB II</w:t>
      </w:r>
      <w:r>
        <w:br/>
      </w:r>
      <w:proofErr w:type="spellStart"/>
      <w:r>
        <w:t>Analisis</w:t>
      </w:r>
      <w:proofErr w:type="spellEnd"/>
      <w:r>
        <w:t xml:space="preserve"> dan </w:t>
      </w:r>
      <w:proofErr w:type="spellStart"/>
      <w:r>
        <w:t>Perancangan</w:t>
      </w:r>
      <w:proofErr w:type="spellEnd"/>
    </w:p>
    <w:p w14:paraId="319B10DC" w14:textId="77777777" w:rsidR="00E47D0E" w:rsidRDefault="00E47D0E"/>
    <w:p w14:paraId="24E28FEE" w14:textId="77777777" w:rsidR="00E47D0E" w:rsidRDefault="00F45E88">
      <w:pPr>
        <w:pStyle w:val="Heading2"/>
        <w:spacing w:line="360" w:lineRule="auto"/>
      </w:pPr>
      <w:bookmarkStart w:id="12" w:name="_heading=h.3rdcrjn" w:colFirst="0" w:colLast="0"/>
      <w:bookmarkEnd w:id="12"/>
      <w:r>
        <w:t xml:space="preserve">2.1. Proses </w:t>
      </w:r>
      <w:proofErr w:type="spellStart"/>
      <w:r>
        <w:t>Bisnis</w:t>
      </w:r>
      <w:proofErr w:type="spellEnd"/>
    </w:p>
    <w:p w14:paraId="22B8664B" w14:textId="77777777" w:rsidR="00E47D0E" w:rsidRDefault="00F45E88">
      <w:pPr>
        <w:spacing w:line="360" w:lineRule="auto"/>
        <w:ind w:left="426"/>
      </w:pPr>
      <w:r>
        <w:rPr>
          <w:i/>
          <w:noProof/>
        </w:rPr>
        <w:drawing>
          <wp:inline distT="114300" distB="114300" distL="114300" distR="114300" wp14:anchorId="27A1B5CD" wp14:editId="01C845D4">
            <wp:extent cx="5718084" cy="5434013"/>
            <wp:effectExtent l="0" t="0" r="0" b="0"/>
            <wp:docPr id="37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084" cy="5434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91401" w14:textId="77777777" w:rsidR="00E47D0E" w:rsidRDefault="00F45E88">
      <w:pPr>
        <w:jc w:val="center"/>
        <w:rPr>
          <w:sz w:val="20"/>
          <w:szCs w:val="20"/>
        </w:rPr>
      </w:pPr>
      <w:bookmarkStart w:id="13" w:name="_heading=h.26in1rg" w:colFirst="0" w:colLast="0"/>
      <w:bookmarkEnd w:id="13"/>
      <w:r>
        <w:rPr>
          <w:sz w:val="20"/>
          <w:szCs w:val="20"/>
        </w:rPr>
        <w:t xml:space="preserve">Gambar 1. Proses </w:t>
      </w:r>
      <w:proofErr w:type="spellStart"/>
      <w:r>
        <w:rPr>
          <w:sz w:val="20"/>
          <w:szCs w:val="20"/>
        </w:rPr>
        <w:t>Bisnis</w:t>
      </w:r>
      <w:proofErr w:type="spellEnd"/>
    </w:p>
    <w:p w14:paraId="03C12C28" w14:textId="77777777" w:rsidR="00E47D0E" w:rsidRDefault="00E47D0E">
      <w:pPr>
        <w:pStyle w:val="Heading2"/>
        <w:spacing w:line="360" w:lineRule="auto"/>
      </w:pPr>
    </w:p>
    <w:p w14:paraId="24C79A14" w14:textId="77777777" w:rsidR="00E47D0E" w:rsidRDefault="00E47D0E">
      <w:pPr>
        <w:pStyle w:val="Heading2"/>
        <w:spacing w:line="360" w:lineRule="auto"/>
      </w:pPr>
    </w:p>
    <w:p w14:paraId="186EB6CD" w14:textId="77777777" w:rsidR="00E47D0E" w:rsidRDefault="00F45E88">
      <w:pPr>
        <w:pStyle w:val="Heading2"/>
        <w:spacing w:line="360" w:lineRule="auto"/>
        <w:rPr>
          <w:i/>
        </w:rPr>
      </w:pPr>
      <w:bookmarkStart w:id="14" w:name="_heading=h.lnxbz9" w:colFirst="0" w:colLast="0"/>
      <w:bookmarkEnd w:id="14"/>
      <w:r>
        <w:t xml:space="preserve">2.2. </w:t>
      </w:r>
      <w:proofErr w:type="spellStart"/>
      <w:r>
        <w:t>Perancangan</w:t>
      </w:r>
      <w:proofErr w:type="spellEnd"/>
      <w:r>
        <w:t xml:space="preserve"> </w:t>
      </w:r>
      <w:r>
        <w:rPr>
          <w:i/>
        </w:rPr>
        <w:t>Entity Relationship Diagram</w:t>
      </w:r>
    </w:p>
    <w:p w14:paraId="6A679F87" w14:textId="77777777" w:rsidR="00E47D0E" w:rsidRDefault="00F45E88">
      <w:pPr>
        <w:spacing w:line="360" w:lineRule="auto"/>
        <w:rPr>
          <w:i/>
        </w:rPr>
      </w:pPr>
      <w:r>
        <w:rPr>
          <w:i/>
          <w:noProof/>
        </w:rPr>
        <w:drawing>
          <wp:inline distT="114300" distB="114300" distL="114300" distR="114300" wp14:anchorId="7B2B8D02" wp14:editId="50CD925E">
            <wp:extent cx="5943600" cy="3594100"/>
            <wp:effectExtent l="0" t="0" r="0" b="0"/>
            <wp:docPr id="3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FDBB5" w14:textId="77777777" w:rsidR="00E47D0E" w:rsidRDefault="00F45E88">
      <w:pPr>
        <w:jc w:val="center"/>
        <w:rPr>
          <w:sz w:val="20"/>
          <w:szCs w:val="20"/>
        </w:rPr>
      </w:pPr>
      <w:bookmarkStart w:id="15" w:name="_heading=h.35nkun2" w:colFirst="0" w:colLast="0"/>
      <w:bookmarkEnd w:id="15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2.Perancangan</w:t>
      </w:r>
      <w:proofErr w:type="gramEnd"/>
      <w:r>
        <w:rPr>
          <w:sz w:val="20"/>
          <w:szCs w:val="20"/>
        </w:rPr>
        <w:t xml:space="preserve"> Entity Relationship Diagram</w:t>
      </w:r>
    </w:p>
    <w:p w14:paraId="0C7C642E" w14:textId="77777777" w:rsidR="00E47D0E" w:rsidRDefault="00F45E88">
      <w:pPr>
        <w:pStyle w:val="Heading2"/>
        <w:spacing w:line="360" w:lineRule="auto"/>
        <w:rPr>
          <w:i/>
        </w:rPr>
      </w:pPr>
      <w:bookmarkStart w:id="16" w:name="_heading=h.1ksv4uv" w:colFirst="0" w:colLast="0"/>
      <w:bookmarkEnd w:id="16"/>
      <w:r>
        <w:lastRenderedPageBreak/>
        <w:t xml:space="preserve">2.3.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Diagram </w:t>
      </w:r>
      <w:r>
        <w:t xml:space="preserve">dan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Scenario</w:t>
      </w:r>
    </w:p>
    <w:p w14:paraId="1B1BFFBF" w14:textId="77777777" w:rsidR="00E47D0E" w:rsidRDefault="00F45E88">
      <w:pPr>
        <w:pStyle w:val="Heading3"/>
        <w:ind w:left="426"/>
        <w:rPr>
          <w:i/>
        </w:rPr>
      </w:pPr>
      <w:bookmarkStart w:id="17" w:name="_heading=h.44sinio" w:colFirst="0" w:colLast="0"/>
      <w:bookmarkEnd w:id="17"/>
      <w:r>
        <w:t xml:space="preserve">2.3.1.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Diagram</w:t>
      </w:r>
    </w:p>
    <w:p w14:paraId="1C2EFD5C" w14:textId="77777777" w:rsidR="00E47D0E" w:rsidRDefault="00F45E88">
      <w:pPr>
        <w:pStyle w:val="Heading3"/>
        <w:ind w:left="426"/>
        <w:jc w:val="center"/>
      </w:pPr>
      <w:bookmarkStart w:id="18" w:name="_heading=h.2jxsxqh" w:colFirst="0" w:colLast="0"/>
      <w:bookmarkEnd w:id="18"/>
      <w:r>
        <w:rPr>
          <w:noProof/>
        </w:rPr>
        <w:drawing>
          <wp:inline distT="114300" distB="114300" distL="114300" distR="114300" wp14:anchorId="79750EAA" wp14:editId="1AC08CE4">
            <wp:extent cx="4719638" cy="4192202"/>
            <wp:effectExtent l="0" t="0" r="0" b="0"/>
            <wp:docPr id="3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4192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A6406" w14:textId="77777777" w:rsidR="00E47D0E" w:rsidRDefault="00F45E88">
      <w:pPr>
        <w:jc w:val="center"/>
        <w:rPr>
          <w:i/>
          <w:sz w:val="20"/>
          <w:szCs w:val="20"/>
        </w:rPr>
      </w:pPr>
      <w:bookmarkStart w:id="19" w:name="_heading=h.z337ya" w:colFirst="0" w:colLast="0"/>
      <w:bookmarkEnd w:id="19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3.Usecase</w:t>
      </w:r>
      <w:proofErr w:type="gramEnd"/>
      <w:r>
        <w:rPr>
          <w:sz w:val="20"/>
          <w:szCs w:val="20"/>
        </w:rPr>
        <w:t xml:space="preserve"> Diagram</w:t>
      </w:r>
    </w:p>
    <w:p w14:paraId="769C1D75" w14:textId="77777777" w:rsidR="00E47D0E" w:rsidRDefault="00F45E88">
      <w:pPr>
        <w:pStyle w:val="Heading3"/>
        <w:rPr>
          <w:i/>
        </w:rPr>
      </w:pPr>
      <w:bookmarkStart w:id="20" w:name="_heading=h.3j2qqm3" w:colFirst="0" w:colLast="0"/>
      <w:bookmarkEnd w:id="20"/>
      <w:r>
        <w:t xml:space="preserve">2.3.2.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Scenario</w:t>
      </w:r>
    </w:p>
    <w:p w14:paraId="5E230531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2.3.2.1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#1</w:t>
      </w:r>
    </w:p>
    <w:tbl>
      <w:tblPr>
        <w:tblStyle w:val="ad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0018AA47" w14:textId="77777777">
        <w:tc>
          <w:tcPr>
            <w:tcW w:w="1838" w:type="dxa"/>
          </w:tcPr>
          <w:p w14:paraId="008B1407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728C013E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Login</w:t>
            </w:r>
          </w:p>
        </w:tc>
      </w:tr>
      <w:tr w:rsidR="00E47D0E" w14:paraId="44C4A3D1" w14:textId="77777777">
        <w:tc>
          <w:tcPr>
            <w:tcW w:w="1838" w:type="dxa"/>
          </w:tcPr>
          <w:p w14:paraId="4D492375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09E22C2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user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mendapatkan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aplikasi</w:t>
            </w:r>
            <w:proofErr w:type="spellEnd"/>
          </w:p>
        </w:tc>
      </w:tr>
      <w:tr w:rsidR="00E47D0E" w14:paraId="19119611" w14:textId="77777777">
        <w:tc>
          <w:tcPr>
            <w:tcW w:w="1838" w:type="dxa"/>
          </w:tcPr>
          <w:p w14:paraId="46CD65FD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50CE6550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belum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aplikasi</w:t>
            </w:r>
            <w:proofErr w:type="spellEnd"/>
          </w:p>
        </w:tc>
      </w:tr>
      <w:tr w:rsidR="00E47D0E" w14:paraId="4C6D916F" w14:textId="77777777">
        <w:tc>
          <w:tcPr>
            <w:tcW w:w="1838" w:type="dxa"/>
          </w:tcPr>
          <w:p w14:paraId="52B6C225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4842F994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mengakses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aplikasii</w:t>
            </w:r>
            <w:proofErr w:type="spellEnd"/>
          </w:p>
        </w:tc>
      </w:tr>
      <w:tr w:rsidR="00E47D0E" w14:paraId="2E6346F9" w14:textId="77777777">
        <w:tc>
          <w:tcPr>
            <w:tcW w:w="1838" w:type="dxa"/>
          </w:tcPr>
          <w:p w14:paraId="2271340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6BE5CF2D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6A49DAFF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790F2470" w14:textId="77777777">
        <w:tc>
          <w:tcPr>
            <w:tcW w:w="1838" w:type="dxa"/>
            <w:vMerge w:val="restart"/>
          </w:tcPr>
          <w:p w14:paraId="31A68C3C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5D5EA21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127DA427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4F4B32F3" w14:textId="77777777">
        <w:tc>
          <w:tcPr>
            <w:tcW w:w="1838" w:type="dxa"/>
            <w:vMerge/>
          </w:tcPr>
          <w:p w14:paraId="54F5C656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73C6AF93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opsi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Login</w:t>
            </w:r>
            <w:proofErr w:type="gramEnd"/>
          </w:p>
        </w:tc>
        <w:tc>
          <w:tcPr>
            <w:tcW w:w="3634" w:type="dxa"/>
          </w:tcPr>
          <w:p w14:paraId="284A8E8B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942854D" w14:textId="77777777">
        <w:tc>
          <w:tcPr>
            <w:tcW w:w="1838" w:type="dxa"/>
            <w:vMerge/>
          </w:tcPr>
          <w:p w14:paraId="12EE86EC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63BABBC3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0DC2123E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Menampilakn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login</w:t>
            </w:r>
          </w:p>
        </w:tc>
      </w:tr>
      <w:tr w:rsidR="00E47D0E" w14:paraId="65BF0D69" w14:textId="77777777">
        <w:tc>
          <w:tcPr>
            <w:tcW w:w="1838" w:type="dxa"/>
            <w:vMerge/>
          </w:tcPr>
          <w:p w14:paraId="3800BE54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0F9270D0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dan password</w:t>
            </w:r>
          </w:p>
        </w:tc>
        <w:tc>
          <w:tcPr>
            <w:tcW w:w="3634" w:type="dxa"/>
          </w:tcPr>
          <w:p w14:paraId="7FFE9C4C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21E40BA6" w14:textId="77777777">
        <w:tc>
          <w:tcPr>
            <w:tcW w:w="1838" w:type="dxa"/>
            <w:vMerge/>
          </w:tcPr>
          <w:p w14:paraId="6D727472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5AEA2A8E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Login</w:t>
            </w:r>
            <w:proofErr w:type="gramEnd"/>
          </w:p>
        </w:tc>
        <w:tc>
          <w:tcPr>
            <w:tcW w:w="3634" w:type="dxa"/>
          </w:tcPr>
          <w:p w14:paraId="646F6E36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201AAF72" w14:textId="77777777">
        <w:tc>
          <w:tcPr>
            <w:tcW w:w="1838" w:type="dxa"/>
            <w:vMerge/>
          </w:tcPr>
          <w:p w14:paraId="449FA6B6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3BCB71EE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634" w:type="dxa"/>
          </w:tcPr>
          <w:p w14:paraId="06DE7AD3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mengecek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Login</w:t>
            </w:r>
            <w:proofErr w:type="gramEnd"/>
          </w:p>
        </w:tc>
      </w:tr>
      <w:tr w:rsidR="00E47D0E" w14:paraId="239C9D5C" w14:textId="77777777">
        <w:tc>
          <w:tcPr>
            <w:tcW w:w="1838" w:type="dxa"/>
            <w:vMerge/>
          </w:tcPr>
          <w:p w14:paraId="3AC96422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5B133D46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634" w:type="dxa"/>
          </w:tcPr>
          <w:p w14:paraId="0C2286DE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Jika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Login</w:t>
            </w:r>
            <w:proofErr w:type="gramEnd"/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valid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aplikasi</w:t>
            </w:r>
            <w:proofErr w:type="spellEnd"/>
          </w:p>
        </w:tc>
      </w:tr>
      <w:tr w:rsidR="00E47D0E" w14:paraId="068C60A7" w14:textId="77777777">
        <w:tc>
          <w:tcPr>
            <w:tcW w:w="1838" w:type="dxa"/>
            <w:vMerge/>
          </w:tcPr>
          <w:p w14:paraId="4A4D9A6D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1E2A36CB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5484D280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Jika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message “Wrong Username or Password”</w:t>
            </w:r>
          </w:p>
        </w:tc>
      </w:tr>
    </w:tbl>
    <w:p w14:paraId="5264AC93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21" w:name="_heading=h.gjdgxs" w:colFirst="0" w:colLast="0"/>
      <w:bookmarkEnd w:id="21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2.Usecase</w:t>
      </w:r>
      <w:proofErr w:type="gramEnd"/>
      <w:r>
        <w:rPr>
          <w:sz w:val="20"/>
          <w:szCs w:val="20"/>
        </w:rPr>
        <w:t xml:space="preserve"> Scenario Login</w:t>
      </w:r>
    </w:p>
    <w:p w14:paraId="7B3D6F4C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2.3.2.2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#2</w:t>
      </w:r>
    </w:p>
    <w:tbl>
      <w:tblPr>
        <w:tblStyle w:val="ae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4172"/>
        <w:gridCol w:w="3006"/>
      </w:tblGrid>
      <w:tr w:rsidR="00E47D0E" w14:paraId="0C2CDEA0" w14:textId="77777777">
        <w:tc>
          <w:tcPr>
            <w:tcW w:w="1838" w:type="dxa"/>
          </w:tcPr>
          <w:p w14:paraId="7EE3A606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7E653846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Registrasi</w:t>
            </w:r>
            <w:proofErr w:type="spellEnd"/>
          </w:p>
        </w:tc>
      </w:tr>
      <w:tr w:rsidR="00E47D0E" w14:paraId="4085F9FD" w14:textId="77777777">
        <w:tc>
          <w:tcPr>
            <w:tcW w:w="1838" w:type="dxa"/>
          </w:tcPr>
          <w:p w14:paraId="30656A15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3DA365D2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akun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member</w:t>
            </w:r>
          </w:p>
        </w:tc>
      </w:tr>
      <w:tr w:rsidR="00E47D0E" w14:paraId="5911DA95" w14:textId="77777777">
        <w:tc>
          <w:tcPr>
            <w:tcW w:w="1838" w:type="dxa"/>
          </w:tcPr>
          <w:p w14:paraId="6ED42A6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5C6CE81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belum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memiliki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akun</w:t>
            </w:r>
            <w:proofErr w:type="spellEnd"/>
          </w:p>
        </w:tc>
      </w:tr>
      <w:tr w:rsidR="00E47D0E" w14:paraId="2301E3D4" w14:textId="77777777">
        <w:tc>
          <w:tcPr>
            <w:tcW w:w="1838" w:type="dxa"/>
          </w:tcPr>
          <w:p w14:paraId="1CFB607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72B19DD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akun</w:t>
            </w:r>
            <w:proofErr w:type="spellEnd"/>
          </w:p>
        </w:tc>
      </w:tr>
      <w:tr w:rsidR="00E47D0E" w14:paraId="17C2288C" w14:textId="77777777">
        <w:tc>
          <w:tcPr>
            <w:tcW w:w="1838" w:type="dxa"/>
          </w:tcPr>
          <w:p w14:paraId="1A8E0CDE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4172" w:type="dxa"/>
          </w:tcPr>
          <w:p w14:paraId="569053C0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06" w:type="dxa"/>
          </w:tcPr>
          <w:p w14:paraId="79E9C1F1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317D7E99" w14:textId="77777777">
        <w:tc>
          <w:tcPr>
            <w:tcW w:w="1838" w:type="dxa"/>
            <w:vMerge w:val="restart"/>
          </w:tcPr>
          <w:p w14:paraId="0E9A4F37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72" w:type="dxa"/>
          </w:tcPr>
          <w:p w14:paraId="50DDA7F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006" w:type="dxa"/>
          </w:tcPr>
          <w:p w14:paraId="6282081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6CAF6EEE" w14:textId="77777777">
        <w:tc>
          <w:tcPr>
            <w:tcW w:w="1838" w:type="dxa"/>
            <w:vMerge/>
          </w:tcPr>
          <w:p w14:paraId="366E936B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72" w:type="dxa"/>
          </w:tcPr>
          <w:p w14:paraId="4B1A2F8F" w14:textId="77777777" w:rsidR="00E47D0E" w:rsidRDefault="00F45E8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opsi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registrasi</w:t>
            </w:r>
            <w:proofErr w:type="spellEnd"/>
            <w:proofErr w:type="gramEnd"/>
          </w:p>
        </w:tc>
        <w:tc>
          <w:tcPr>
            <w:tcW w:w="3006" w:type="dxa"/>
          </w:tcPr>
          <w:p w14:paraId="469F69EC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53D28F01" w14:textId="77777777">
        <w:tc>
          <w:tcPr>
            <w:tcW w:w="1838" w:type="dxa"/>
            <w:vMerge/>
          </w:tcPr>
          <w:p w14:paraId="213F8564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72" w:type="dxa"/>
          </w:tcPr>
          <w:p w14:paraId="1CED1A95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06" w:type="dxa"/>
          </w:tcPr>
          <w:p w14:paraId="4F218405" w14:textId="77777777" w:rsidR="00E47D0E" w:rsidRDefault="00F45E8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Menampilakn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registrasi</w:t>
            </w:r>
            <w:proofErr w:type="spellEnd"/>
          </w:p>
        </w:tc>
      </w:tr>
      <w:tr w:rsidR="00E47D0E" w14:paraId="0687B180" w14:textId="77777777">
        <w:tc>
          <w:tcPr>
            <w:tcW w:w="1838" w:type="dxa"/>
            <w:vMerge/>
          </w:tcPr>
          <w:p w14:paraId="4FC4F560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4172" w:type="dxa"/>
          </w:tcPr>
          <w:p w14:paraId="52063FD0" w14:textId="77777777" w:rsidR="00E47D0E" w:rsidRDefault="00F45E8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</w:t>
            </w:r>
          </w:p>
        </w:tc>
        <w:tc>
          <w:tcPr>
            <w:tcW w:w="3006" w:type="dxa"/>
          </w:tcPr>
          <w:p w14:paraId="54CAE388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1AEBC372" w14:textId="77777777">
        <w:tc>
          <w:tcPr>
            <w:tcW w:w="1838" w:type="dxa"/>
            <w:vMerge/>
          </w:tcPr>
          <w:p w14:paraId="1EB12DDB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72" w:type="dxa"/>
          </w:tcPr>
          <w:p w14:paraId="0E38E06F" w14:textId="77777777" w:rsidR="00E47D0E" w:rsidRDefault="00F45E8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submit</w:t>
            </w:r>
            <w:proofErr w:type="gramEnd"/>
          </w:p>
        </w:tc>
        <w:tc>
          <w:tcPr>
            <w:tcW w:w="3006" w:type="dxa"/>
          </w:tcPr>
          <w:p w14:paraId="3706CCCE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2D0D0C12" w14:textId="77777777">
        <w:tc>
          <w:tcPr>
            <w:tcW w:w="1838" w:type="dxa"/>
            <w:vMerge/>
          </w:tcPr>
          <w:p w14:paraId="61B5A043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72" w:type="dxa"/>
          </w:tcPr>
          <w:p w14:paraId="0FD21EDB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06" w:type="dxa"/>
          </w:tcPr>
          <w:p w14:paraId="0AF67C59" w14:textId="77777777" w:rsidR="00E47D0E" w:rsidRDefault="00F45E8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menyimpan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akun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baru</w:t>
            </w:r>
            <w:proofErr w:type="spellEnd"/>
          </w:p>
        </w:tc>
      </w:tr>
    </w:tbl>
    <w:p w14:paraId="6894C8AE" w14:textId="77777777" w:rsidR="00E47D0E" w:rsidRDefault="00F45E88">
      <w:pPr>
        <w:jc w:val="center"/>
        <w:rPr>
          <w:color w:val="000000"/>
          <w:sz w:val="20"/>
          <w:szCs w:val="20"/>
        </w:rPr>
      </w:pPr>
      <w:bookmarkStart w:id="22" w:name="_heading=h.1y810tw" w:colFirst="0" w:colLast="0"/>
      <w:bookmarkEnd w:id="22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3.Usecase</w:t>
      </w:r>
      <w:proofErr w:type="gramEnd"/>
      <w:r>
        <w:rPr>
          <w:sz w:val="20"/>
          <w:szCs w:val="20"/>
        </w:rPr>
        <w:t xml:space="preserve"> Scenario </w:t>
      </w:r>
      <w:proofErr w:type="spellStart"/>
      <w:r>
        <w:rPr>
          <w:sz w:val="20"/>
          <w:szCs w:val="20"/>
        </w:rPr>
        <w:t>Registrasi</w:t>
      </w:r>
      <w:proofErr w:type="spellEnd"/>
    </w:p>
    <w:p w14:paraId="2EE3B99E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2.3.2.3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#3</w:t>
      </w:r>
    </w:p>
    <w:tbl>
      <w:tblPr>
        <w:tblStyle w:val="af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4C412FE1" w14:textId="77777777">
        <w:tc>
          <w:tcPr>
            <w:tcW w:w="1838" w:type="dxa"/>
          </w:tcPr>
          <w:p w14:paraId="7154A64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577C07B9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Pilih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</w:p>
        </w:tc>
      </w:tr>
      <w:tr w:rsidR="00E47D0E" w14:paraId="17C2C22C" w14:textId="77777777">
        <w:tc>
          <w:tcPr>
            <w:tcW w:w="1838" w:type="dxa"/>
          </w:tcPr>
          <w:p w14:paraId="7BD6A540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748E7245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spesialis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berdasarkan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penyakit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dimilikinya</w:t>
            </w:r>
            <w:proofErr w:type="spellEnd"/>
          </w:p>
        </w:tc>
      </w:tr>
      <w:tr w:rsidR="00E47D0E" w14:paraId="11B21646" w14:textId="77777777">
        <w:tc>
          <w:tcPr>
            <w:tcW w:w="1838" w:type="dxa"/>
          </w:tcPr>
          <w:p w14:paraId="259FC443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7D39139B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belum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</w:p>
        </w:tc>
      </w:tr>
      <w:tr w:rsidR="00E47D0E" w14:paraId="1B5EA6A3" w14:textId="77777777">
        <w:tc>
          <w:tcPr>
            <w:tcW w:w="1838" w:type="dxa"/>
          </w:tcPr>
          <w:p w14:paraId="780D43BB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2FEC6800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spesialis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berdasarkan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penyakit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dimilikinya</w:t>
            </w:r>
            <w:proofErr w:type="spellEnd"/>
          </w:p>
        </w:tc>
      </w:tr>
      <w:tr w:rsidR="00E47D0E" w14:paraId="0249C7D8" w14:textId="77777777">
        <w:tc>
          <w:tcPr>
            <w:tcW w:w="1838" w:type="dxa"/>
          </w:tcPr>
          <w:p w14:paraId="192B7E81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34A0D2B0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18BF69C7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486DFFF" w14:textId="77777777">
        <w:tc>
          <w:tcPr>
            <w:tcW w:w="1838" w:type="dxa"/>
            <w:vMerge w:val="restart"/>
          </w:tcPr>
          <w:p w14:paraId="6384670F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69729021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6B101F1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05F988A3" w14:textId="77777777">
        <w:tc>
          <w:tcPr>
            <w:tcW w:w="1838" w:type="dxa"/>
            <w:vMerge/>
          </w:tcPr>
          <w:p w14:paraId="254C1DAB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741AEF67" w14:textId="77777777" w:rsidR="00E47D0E" w:rsidRDefault="00F45E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opsi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pilih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</w:p>
        </w:tc>
        <w:tc>
          <w:tcPr>
            <w:tcW w:w="3634" w:type="dxa"/>
          </w:tcPr>
          <w:p w14:paraId="485F2ACB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11252154" w14:textId="77777777">
        <w:tc>
          <w:tcPr>
            <w:tcW w:w="1838" w:type="dxa"/>
            <w:vMerge/>
          </w:tcPr>
          <w:p w14:paraId="50FB955A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5E9D8A1D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5CC8745E" w14:textId="77777777" w:rsidR="00E47D0E" w:rsidRDefault="00F45E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daftar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spesialis</w:t>
            </w:r>
            <w:proofErr w:type="spellEnd"/>
          </w:p>
        </w:tc>
      </w:tr>
      <w:tr w:rsidR="00E47D0E" w14:paraId="5C9A2AEE" w14:textId="77777777">
        <w:tc>
          <w:tcPr>
            <w:tcW w:w="1838" w:type="dxa"/>
            <w:vMerge/>
          </w:tcPr>
          <w:p w14:paraId="587C4B90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336BA80F" w14:textId="77777777" w:rsidR="00E47D0E" w:rsidRDefault="00F45E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spesialis</w:t>
            </w:r>
            <w:proofErr w:type="spellEnd"/>
          </w:p>
        </w:tc>
        <w:tc>
          <w:tcPr>
            <w:tcW w:w="3634" w:type="dxa"/>
          </w:tcPr>
          <w:p w14:paraId="441B0BA2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05C6968E" w14:textId="77777777">
        <w:tc>
          <w:tcPr>
            <w:tcW w:w="1838" w:type="dxa"/>
            <w:vMerge/>
          </w:tcPr>
          <w:p w14:paraId="216DC793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0B8E2773" w14:textId="77777777" w:rsidR="00E47D0E" w:rsidRDefault="00F45E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‘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Dapatkan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’</w:t>
            </w:r>
          </w:p>
        </w:tc>
        <w:tc>
          <w:tcPr>
            <w:tcW w:w="3634" w:type="dxa"/>
          </w:tcPr>
          <w:p w14:paraId="678C2078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FADB06A" w14:textId="77777777">
        <w:tc>
          <w:tcPr>
            <w:tcW w:w="1838" w:type="dxa"/>
            <w:vMerge/>
          </w:tcPr>
          <w:p w14:paraId="2E8A7BD6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11BD87B4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2F0BB864" w14:textId="77777777" w:rsidR="00E47D0E" w:rsidRDefault="00F45E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</w:p>
        </w:tc>
      </w:tr>
    </w:tbl>
    <w:p w14:paraId="7555B569" w14:textId="77777777" w:rsidR="00E47D0E" w:rsidRDefault="00F45E88">
      <w:pPr>
        <w:jc w:val="center"/>
        <w:rPr>
          <w:i/>
          <w:sz w:val="20"/>
          <w:szCs w:val="20"/>
        </w:rPr>
      </w:pPr>
      <w:bookmarkStart w:id="23" w:name="_heading=h.4i7ojhp" w:colFirst="0" w:colLast="0"/>
      <w:bookmarkEnd w:id="23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4.Usecase</w:t>
      </w:r>
      <w:proofErr w:type="gramEnd"/>
      <w:r>
        <w:rPr>
          <w:sz w:val="20"/>
          <w:szCs w:val="20"/>
        </w:rPr>
        <w:t xml:space="preserve"> Scenario </w:t>
      </w:r>
      <w:proofErr w:type="spellStart"/>
      <w:r>
        <w:rPr>
          <w:sz w:val="20"/>
          <w:szCs w:val="20"/>
        </w:rPr>
        <w:t>Pilih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Dokter</w:t>
      </w:r>
      <w:proofErr w:type="spellEnd"/>
    </w:p>
    <w:p w14:paraId="741D745A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2.3.2.4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#4</w:t>
      </w:r>
    </w:p>
    <w:tbl>
      <w:tblPr>
        <w:tblStyle w:val="af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038CE7C6" w14:textId="77777777">
        <w:tc>
          <w:tcPr>
            <w:tcW w:w="1838" w:type="dxa"/>
          </w:tcPr>
          <w:p w14:paraId="2905A09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57EEE9D1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Pilih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Jam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Praktek</w:t>
            </w:r>
            <w:proofErr w:type="spellEnd"/>
          </w:p>
        </w:tc>
      </w:tr>
      <w:tr w:rsidR="00E47D0E" w14:paraId="21169DAE" w14:textId="77777777">
        <w:tc>
          <w:tcPr>
            <w:tcW w:w="1838" w:type="dxa"/>
          </w:tcPr>
          <w:p w14:paraId="4FA4392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6A322732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jam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praktek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berobat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jadwal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telah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dipilih</w:t>
            </w:r>
            <w:proofErr w:type="spellEnd"/>
          </w:p>
        </w:tc>
      </w:tr>
      <w:tr w:rsidR="00E47D0E" w14:paraId="2DE91AE2" w14:textId="77777777">
        <w:tc>
          <w:tcPr>
            <w:tcW w:w="1838" w:type="dxa"/>
          </w:tcPr>
          <w:p w14:paraId="7BABE0FE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0BE366BD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belum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jam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praktek</w:t>
            </w:r>
            <w:proofErr w:type="spellEnd"/>
          </w:p>
        </w:tc>
      </w:tr>
      <w:tr w:rsidR="00E47D0E" w14:paraId="39232A89" w14:textId="77777777">
        <w:tc>
          <w:tcPr>
            <w:tcW w:w="1838" w:type="dxa"/>
          </w:tcPr>
          <w:p w14:paraId="62B908B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6F916D83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jam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praktek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berdasarkan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jadwal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telah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dipilih</w:t>
            </w:r>
            <w:proofErr w:type="spellEnd"/>
          </w:p>
        </w:tc>
      </w:tr>
      <w:tr w:rsidR="00E47D0E" w14:paraId="21E10CC4" w14:textId="77777777">
        <w:tc>
          <w:tcPr>
            <w:tcW w:w="1838" w:type="dxa"/>
          </w:tcPr>
          <w:p w14:paraId="15238BA2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0FB092BB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03F9D15A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0BC195E3" w14:textId="77777777">
        <w:tc>
          <w:tcPr>
            <w:tcW w:w="1838" w:type="dxa"/>
            <w:vMerge w:val="restart"/>
          </w:tcPr>
          <w:p w14:paraId="51B36EFA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6BB55A5D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2758910E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54AF7EBD" w14:textId="77777777">
        <w:tc>
          <w:tcPr>
            <w:tcW w:w="1838" w:type="dxa"/>
            <w:vMerge/>
          </w:tcPr>
          <w:p w14:paraId="1C9FEA1A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3DE4A99C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opsi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pilih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jam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praktek</w:t>
            </w:r>
            <w:proofErr w:type="spellEnd"/>
          </w:p>
        </w:tc>
        <w:tc>
          <w:tcPr>
            <w:tcW w:w="3634" w:type="dxa"/>
          </w:tcPr>
          <w:p w14:paraId="084B8810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3D87E770" w14:textId="77777777">
        <w:tc>
          <w:tcPr>
            <w:tcW w:w="1838" w:type="dxa"/>
            <w:vMerge/>
          </w:tcPr>
          <w:p w14:paraId="6B9E09F3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28F0A1B2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3277EB3A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daftar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</w:p>
        </w:tc>
      </w:tr>
      <w:tr w:rsidR="00E47D0E" w14:paraId="3A4B41BF" w14:textId="77777777">
        <w:tc>
          <w:tcPr>
            <w:tcW w:w="1838" w:type="dxa"/>
            <w:vMerge/>
          </w:tcPr>
          <w:p w14:paraId="21C68596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57FF936C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pilihan</w:t>
            </w:r>
            <w:proofErr w:type="spellEnd"/>
          </w:p>
        </w:tc>
        <w:tc>
          <w:tcPr>
            <w:tcW w:w="3634" w:type="dxa"/>
          </w:tcPr>
          <w:p w14:paraId="02C77E77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715CB502" w14:textId="77777777">
        <w:tc>
          <w:tcPr>
            <w:tcW w:w="1838" w:type="dxa"/>
            <w:vMerge/>
          </w:tcPr>
          <w:p w14:paraId="7425FDCC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708681E7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634" w:type="dxa"/>
          </w:tcPr>
          <w:p w14:paraId="7332726D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jadwal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</w:p>
        </w:tc>
      </w:tr>
      <w:tr w:rsidR="00E47D0E" w14:paraId="4D71F505" w14:textId="77777777">
        <w:tc>
          <w:tcPr>
            <w:tcW w:w="1838" w:type="dxa"/>
            <w:vMerge/>
          </w:tcPr>
          <w:p w14:paraId="0C98FFD9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649BCD85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salah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jadwal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</w:p>
        </w:tc>
        <w:tc>
          <w:tcPr>
            <w:tcW w:w="3634" w:type="dxa"/>
          </w:tcPr>
          <w:p w14:paraId="48284F2B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0E5C868B" w14:textId="77777777">
        <w:tc>
          <w:tcPr>
            <w:tcW w:w="1838" w:type="dxa"/>
            <w:vMerge/>
          </w:tcPr>
          <w:p w14:paraId="27D196D6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2E94574D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Dapatkan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Antrian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’</w:t>
            </w:r>
          </w:p>
        </w:tc>
        <w:tc>
          <w:tcPr>
            <w:tcW w:w="3634" w:type="dxa"/>
          </w:tcPr>
          <w:p w14:paraId="0BE5EA5C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14BC421D" w14:textId="77777777">
        <w:tc>
          <w:tcPr>
            <w:tcW w:w="1838" w:type="dxa"/>
            <w:vMerge/>
          </w:tcPr>
          <w:p w14:paraId="0EA2420A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01CC2E50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11195AC7" w14:textId="77777777" w:rsidR="00E47D0E" w:rsidRDefault="00F45E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nomor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antrian</w:t>
            </w:r>
            <w:proofErr w:type="spellEnd"/>
          </w:p>
        </w:tc>
      </w:tr>
    </w:tbl>
    <w:p w14:paraId="15411766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24" w:name="_heading=h.2xcytpi" w:colFirst="0" w:colLast="0"/>
      <w:bookmarkEnd w:id="24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5.Usecase</w:t>
      </w:r>
      <w:proofErr w:type="gramEnd"/>
      <w:r>
        <w:rPr>
          <w:sz w:val="20"/>
          <w:szCs w:val="20"/>
        </w:rPr>
        <w:t xml:space="preserve"> Scenario </w:t>
      </w:r>
      <w:proofErr w:type="spellStart"/>
      <w:r>
        <w:rPr>
          <w:sz w:val="20"/>
          <w:szCs w:val="20"/>
        </w:rPr>
        <w:t>Pilih</w:t>
      </w:r>
      <w:proofErr w:type="spellEnd"/>
      <w:r>
        <w:rPr>
          <w:sz w:val="20"/>
          <w:szCs w:val="20"/>
        </w:rPr>
        <w:t xml:space="preserve"> Jam </w:t>
      </w:r>
      <w:proofErr w:type="spellStart"/>
      <w:r>
        <w:rPr>
          <w:sz w:val="20"/>
          <w:szCs w:val="20"/>
        </w:rPr>
        <w:t>Praktek</w:t>
      </w:r>
      <w:proofErr w:type="spellEnd"/>
    </w:p>
    <w:p w14:paraId="7D2B54C1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2.3.2.5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#5</w:t>
      </w:r>
    </w:p>
    <w:tbl>
      <w:tblPr>
        <w:tblStyle w:val="af1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2F7B79A1" w14:textId="77777777">
        <w:tc>
          <w:tcPr>
            <w:tcW w:w="1838" w:type="dxa"/>
          </w:tcPr>
          <w:p w14:paraId="025F72DE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22C660C7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Pembayaran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E47D0E" w14:paraId="70E7229D" w14:textId="77777777">
        <w:tc>
          <w:tcPr>
            <w:tcW w:w="1838" w:type="dxa"/>
          </w:tcPr>
          <w:p w14:paraId="2EF5DCF9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292AFAE0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membayar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biaya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konsultasi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maupun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pengobatan</w:t>
            </w:r>
            <w:proofErr w:type="spellEnd"/>
          </w:p>
        </w:tc>
      </w:tr>
      <w:tr w:rsidR="00E47D0E" w14:paraId="28090DA4" w14:textId="77777777">
        <w:tc>
          <w:tcPr>
            <w:tcW w:w="1838" w:type="dxa"/>
          </w:tcPr>
          <w:p w14:paraId="6E27C68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06F960F3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belum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membayar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biaya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konsultasi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maupun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pengobatan</w:t>
            </w:r>
            <w:proofErr w:type="spellEnd"/>
          </w:p>
        </w:tc>
      </w:tr>
      <w:tr w:rsidR="00E47D0E" w14:paraId="11DE636F" w14:textId="77777777">
        <w:tc>
          <w:tcPr>
            <w:tcW w:w="1838" w:type="dxa"/>
          </w:tcPr>
          <w:p w14:paraId="7E5D0B5D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5289F73B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pembayaran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biaya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konsultasi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maupun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pengobatan</w:t>
            </w:r>
            <w:proofErr w:type="spellEnd"/>
          </w:p>
        </w:tc>
      </w:tr>
      <w:tr w:rsidR="00E47D0E" w14:paraId="6217984E" w14:textId="77777777">
        <w:tc>
          <w:tcPr>
            <w:tcW w:w="1838" w:type="dxa"/>
          </w:tcPr>
          <w:p w14:paraId="1B995A5D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652C6EBC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74A1110A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3D185095" w14:textId="77777777">
        <w:tc>
          <w:tcPr>
            <w:tcW w:w="1838" w:type="dxa"/>
            <w:vMerge w:val="restart"/>
          </w:tcPr>
          <w:p w14:paraId="3E3AC2ED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6F54C8B9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22A55E1D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576B96B2" w14:textId="77777777">
        <w:tc>
          <w:tcPr>
            <w:tcW w:w="1838" w:type="dxa"/>
            <w:vMerge/>
          </w:tcPr>
          <w:p w14:paraId="68D839FF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4A35CB9F" w14:textId="77777777" w:rsidR="00E47D0E" w:rsidRDefault="00F45E8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opsi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pembayaran</w:t>
            </w:r>
            <w:proofErr w:type="spellEnd"/>
          </w:p>
        </w:tc>
        <w:tc>
          <w:tcPr>
            <w:tcW w:w="3634" w:type="dxa"/>
          </w:tcPr>
          <w:p w14:paraId="0CD16064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588DFDD3" w14:textId="77777777">
        <w:tc>
          <w:tcPr>
            <w:tcW w:w="1838" w:type="dxa"/>
            <w:vMerge/>
          </w:tcPr>
          <w:p w14:paraId="5581179C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5473998E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71D6CD46" w14:textId="77777777" w:rsidR="00E47D0E" w:rsidRDefault="00F45E8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biaya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dibayar</w:t>
            </w:r>
            <w:proofErr w:type="spellEnd"/>
          </w:p>
        </w:tc>
      </w:tr>
      <w:tr w:rsidR="00E47D0E" w14:paraId="5F52EA95" w14:textId="77777777">
        <w:tc>
          <w:tcPr>
            <w:tcW w:w="1838" w:type="dxa"/>
            <w:vMerge/>
          </w:tcPr>
          <w:p w14:paraId="5A4F6A2F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33A96172" w14:textId="77777777" w:rsidR="00E47D0E" w:rsidRDefault="00F45E8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cara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pembayaran</w:t>
            </w:r>
            <w:proofErr w:type="spellEnd"/>
          </w:p>
        </w:tc>
        <w:tc>
          <w:tcPr>
            <w:tcW w:w="3634" w:type="dxa"/>
          </w:tcPr>
          <w:p w14:paraId="040C1A20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31A369D3" w14:textId="77777777">
        <w:tc>
          <w:tcPr>
            <w:tcW w:w="1838" w:type="dxa"/>
            <w:vMerge/>
          </w:tcPr>
          <w:p w14:paraId="0AFE2F5F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546C0FCD" w14:textId="77777777" w:rsidR="00E47D0E" w:rsidRDefault="00F45E8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pembayaran</w:t>
            </w:r>
            <w:proofErr w:type="spellEnd"/>
          </w:p>
        </w:tc>
        <w:tc>
          <w:tcPr>
            <w:tcW w:w="3634" w:type="dxa"/>
          </w:tcPr>
          <w:p w14:paraId="50A6FF77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0D1A3D5E" w14:textId="77777777">
        <w:tc>
          <w:tcPr>
            <w:tcW w:w="1838" w:type="dxa"/>
            <w:vMerge/>
          </w:tcPr>
          <w:p w14:paraId="651F8536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0546665A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634" w:type="dxa"/>
          </w:tcPr>
          <w:p w14:paraId="78D1363A" w14:textId="77777777" w:rsidR="00E47D0E" w:rsidRDefault="00F45E8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bukti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transaksi</w:t>
            </w:r>
            <w:proofErr w:type="spellEnd"/>
          </w:p>
        </w:tc>
      </w:tr>
    </w:tbl>
    <w:p w14:paraId="42B10103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25" w:name="_heading=h.1ci93xb" w:colFirst="0" w:colLast="0"/>
      <w:bookmarkEnd w:id="25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6.Usecase</w:t>
      </w:r>
      <w:proofErr w:type="gramEnd"/>
      <w:r>
        <w:rPr>
          <w:sz w:val="20"/>
          <w:szCs w:val="20"/>
        </w:rPr>
        <w:t xml:space="preserve"> Scenario </w:t>
      </w:r>
      <w:proofErr w:type="spellStart"/>
      <w:r>
        <w:rPr>
          <w:sz w:val="20"/>
          <w:szCs w:val="20"/>
        </w:rPr>
        <w:t>Pembayaran</w:t>
      </w:r>
      <w:proofErr w:type="spellEnd"/>
    </w:p>
    <w:p w14:paraId="1B809CF8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2.3.2.6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#6</w:t>
      </w:r>
    </w:p>
    <w:tbl>
      <w:tblPr>
        <w:tblStyle w:val="af2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610A4A2B" w14:textId="77777777">
        <w:tc>
          <w:tcPr>
            <w:tcW w:w="1838" w:type="dxa"/>
          </w:tcPr>
          <w:p w14:paraId="30129782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544B1FA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View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E47D0E" w14:paraId="291525C5" w14:textId="77777777">
        <w:tc>
          <w:tcPr>
            <w:tcW w:w="1838" w:type="dxa"/>
          </w:tcPr>
          <w:p w14:paraId="62CC412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50ECD787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pasien-pasiennya</w:t>
            </w:r>
            <w:proofErr w:type="spellEnd"/>
          </w:p>
        </w:tc>
      </w:tr>
      <w:tr w:rsidR="00E47D0E" w14:paraId="03076FA5" w14:textId="77777777">
        <w:tc>
          <w:tcPr>
            <w:tcW w:w="1838" w:type="dxa"/>
          </w:tcPr>
          <w:p w14:paraId="2B56B43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384D2815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belum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mengetahui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pasien-pasiennya</w:t>
            </w:r>
            <w:proofErr w:type="spellEnd"/>
          </w:p>
        </w:tc>
      </w:tr>
      <w:tr w:rsidR="00E47D0E" w14:paraId="76451777" w14:textId="77777777">
        <w:tc>
          <w:tcPr>
            <w:tcW w:w="1838" w:type="dxa"/>
          </w:tcPr>
          <w:p w14:paraId="4F52C164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34D1F8DD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mengetahui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tangani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beserta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penyakit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diidap</w:t>
            </w:r>
            <w:proofErr w:type="spellEnd"/>
          </w:p>
        </w:tc>
      </w:tr>
      <w:tr w:rsidR="00E47D0E" w14:paraId="15C5CAFD" w14:textId="77777777">
        <w:tc>
          <w:tcPr>
            <w:tcW w:w="1838" w:type="dxa"/>
          </w:tcPr>
          <w:p w14:paraId="53A2209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0DCA5F4A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27B64019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3C4E0BC" w14:textId="77777777">
        <w:trPr>
          <w:trHeight w:val="283"/>
        </w:trPr>
        <w:tc>
          <w:tcPr>
            <w:tcW w:w="1838" w:type="dxa"/>
            <w:vMerge w:val="restart"/>
          </w:tcPr>
          <w:p w14:paraId="6008FF76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543D2A82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4994927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590C5A73" w14:textId="77777777">
        <w:tc>
          <w:tcPr>
            <w:tcW w:w="1838" w:type="dxa"/>
            <w:vMerge/>
          </w:tcPr>
          <w:p w14:paraId="12EE7AE5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61ED5A90" w14:textId="77777777" w:rsidR="00E47D0E" w:rsidRDefault="00F45E8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opsi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pasien</w:t>
            </w:r>
            <w:proofErr w:type="spellEnd"/>
          </w:p>
        </w:tc>
        <w:tc>
          <w:tcPr>
            <w:tcW w:w="3634" w:type="dxa"/>
          </w:tcPr>
          <w:p w14:paraId="69B82911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5D7976FA" w14:textId="77777777">
        <w:tc>
          <w:tcPr>
            <w:tcW w:w="1838" w:type="dxa"/>
            <w:vMerge/>
          </w:tcPr>
          <w:p w14:paraId="49F6CF7C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1C829C7E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59BA5C72" w14:textId="77777777" w:rsidR="00E47D0E" w:rsidRDefault="00F45E8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daftar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daftar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beserta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penyakit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diidap</w:t>
            </w:r>
            <w:proofErr w:type="spellEnd"/>
          </w:p>
        </w:tc>
      </w:tr>
    </w:tbl>
    <w:p w14:paraId="17D62E70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26" w:name="_heading=h.3whwml4" w:colFirst="0" w:colLast="0"/>
      <w:bookmarkEnd w:id="26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7.Usecase</w:t>
      </w:r>
      <w:proofErr w:type="gramEnd"/>
      <w:r>
        <w:rPr>
          <w:sz w:val="20"/>
          <w:szCs w:val="20"/>
        </w:rPr>
        <w:t xml:space="preserve"> Scenario View </w:t>
      </w:r>
      <w:proofErr w:type="spellStart"/>
      <w:r>
        <w:rPr>
          <w:sz w:val="20"/>
          <w:szCs w:val="20"/>
        </w:rPr>
        <w:t>Pasien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Dokter</w:t>
      </w:r>
      <w:proofErr w:type="spellEnd"/>
    </w:p>
    <w:p w14:paraId="0EC03B75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2.3.2.7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#7</w:t>
      </w:r>
    </w:p>
    <w:tbl>
      <w:tblPr>
        <w:tblStyle w:val="af3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544"/>
        <w:gridCol w:w="3492"/>
      </w:tblGrid>
      <w:tr w:rsidR="00E47D0E" w14:paraId="30B3DFA4" w14:textId="77777777">
        <w:tc>
          <w:tcPr>
            <w:tcW w:w="1980" w:type="dxa"/>
          </w:tcPr>
          <w:p w14:paraId="7FB5B6E4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036" w:type="dxa"/>
            <w:gridSpan w:val="2"/>
          </w:tcPr>
          <w:p w14:paraId="79363C4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Reservasi</w:t>
            </w:r>
            <w:proofErr w:type="spellEnd"/>
          </w:p>
        </w:tc>
      </w:tr>
      <w:tr w:rsidR="00E47D0E" w14:paraId="5CCBDB98" w14:textId="77777777">
        <w:tc>
          <w:tcPr>
            <w:tcW w:w="1980" w:type="dxa"/>
          </w:tcPr>
          <w:p w14:paraId="7F975AA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036" w:type="dxa"/>
            <w:gridSpan w:val="2"/>
          </w:tcPr>
          <w:p w14:paraId="6C7EF00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reservasi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yang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telah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diisi</w:t>
            </w:r>
            <w:proofErr w:type="spellEnd"/>
          </w:p>
        </w:tc>
      </w:tr>
      <w:tr w:rsidR="00E47D0E" w14:paraId="31463B16" w14:textId="77777777">
        <w:tc>
          <w:tcPr>
            <w:tcW w:w="1980" w:type="dxa"/>
          </w:tcPr>
          <w:p w14:paraId="13B42AF7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036" w:type="dxa"/>
            <w:gridSpan w:val="2"/>
          </w:tcPr>
          <w:p w14:paraId="01E109EB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registrasi</w:t>
            </w:r>
            <w:proofErr w:type="spellEnd"/>
          </w:p>
        </w:tc>
      </w:tr>
      <w:tr w:rsidR="00E47D0E" w14:paraId="2FF229B4" w14:textId="77777777">
        <w:tc>
          <w:tcPr>
            <w:tcW w:w="1980" w:type="dxa"/>
          </w:tcPr>
          <w:p w14:paraId="6E55961B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036" w:type="dxa"/>
            <w:gridSpan w:val="2"/>
          </w:tcPr>
          <w:p w14:paraId="646C75D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reservasi</w:t>
            </w:r>
            <w:proofErr w:type="spellEnd"/>
          </w:p>
        </w:tc>
      </w:tr>
      <w:tr w:rsidR="00E47D0E" w14:paraId="160C2E90" w14:textId="77777777">
        <w:tc>
          <w:tcPr>
            <w:tcW w:w="1980" w:type="dxa"/>
          </w:tcPr>
          <w:p w14:paraId="78369B61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61F3D2E5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492" w:type="dxa"/>
          </w:tcPr>
          <w:p w14:paraId="61EE825E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0FA07281" w14:textId="77777777">
        <w:trPr>
          <w:trHeight w:val="283"/>
        </w:trPr>
        <w:tc>
          <w:tcPr>
            <w:tcW w:w="1980" w:type="dxa"/>
            <w:vMerge w:val="restart"/>
          </w:tcPr>
          <w:p w14:paraId="6C62F8B1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2BEB88D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492" w:type="dxa"/>
          </w:tcPr>
          <w:p w14:paraId="05EDD210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2A02EC18" w14:textId="77777777">
        <w:tc>
          <w:tcPr>
            <w:tcW w:w="1980" w:type="dxa"/>
            <w:vMerge/>
          </w:tcPr>
          <w:p w14:paraId="1955654E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7C1C1BC7" w14:textId="77777777" w:rsidR="00E47D0E" w:rsidRDefault="00F45E8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reservasi</w:t>
            </w:r>
            <w:proofErr w:type="spellEnd"/>
          </w:p>
        </w:tc>
        <w:tc>
          <w:tcPr>
            <w:tcW w:w="3492" w:type="dxa"/>
          </w:tcPr>
          <w:p w14:paraId="5D629535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8B4B64A" w14:textId="77777777">
        <w:tc>
          <w:tcPr>
            <w:tcW w:w="1980" w:type="dxa"/>
            <w:vMerge/>
          </w:tcPr>
          <w:p w14:paraId="4D282664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1855A3B8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492" w:type="dxa"/>
          </w:tcPr>
          <w:p w14:paraId="28769812" w14:textId="77777777" w:rsidR="00E47D0E" w:rsidRDefault="00F45E8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reservasi</w:t>
            </w:r>
            <w:proofErr w:type="spellEnd"/>
          </w:p>
        </w:tc>
      </w:tr>
      <w:tr w:rsidR="00E47D0E" w14:paraId="4D705F77" w14:textId="77777777">
        <w:tc>
          <w:tcPr>
            <w:tcW w:w="1980" w:type="dxa"/>
            <w:vMerge/>
          </w:tcPr>
          <w:p w14:paraId="77C22738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6E679696" w14:textId="77777777" w:rsidR="00E47D0E" w:rsidRDefault="00F45E8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reservasi</w:t>
            </w:r>
            <w:proofErr w:type="spellEnd"/>
          </w:p>
        </w:tc>
        <w:tc>
          <w:tcPr>
            <w:tcW w:w="3492" w:type="dxa"/>
          </w:tcPr>
          <w:p w14:paraId="1708F374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3CF65595" w14:textId="77777777">
        <w:tc>
          <w:tcPr>
            <w:tcW w:w="1980" w:type="dxa"/>
            <w:vMerge/>
          </w:tcPr>
          <w:p w14:paraId="6B0B2627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25C3A2C7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492" w:type="dxa"/>
          </w:tcPr>
          <w:p w14:paraId="5D486277" w14:textId="77777777" w:rsidR="00E47D0E" w:rsidRDefault="00F45E8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reservasi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database</w:t>
            </w:r>
          </w:p>
        </w:tc>
      </w:tr>
      <w:tr w:rsidR="00E47D0E" w14:paraId="2AF8B304" w14:textId="77777777">
        <w:tc>
          <w:tcPr>
            <w:tcW w:w="1980" w:type="dxa"/>
            <w:vMerge/>
          </w:tcPr>
          <w:p w14:paraId="513E139D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558349BF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492" w:type="dxa"/>
          </w:tcPr>
          <w:p w14:paraId="28B10AD1" w14:textId="77777777" w:rsidR="00E47D0E" w:rsidRDefault="00F45E8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‘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Reservasi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!’</w:t>
            </w:r>
          </w:p>
        </w:tc>
      </w:tr>
    </w:tbl>
    <w:p w14:paraId="21F8780C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27" w:name="_heading=h.2bn6wsx" w:colFirst="0" w:colLast="0"/>
      <w:bookmarkEnd w:id="27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8.Usecase</w:t>
      </w:r>
      <w:proofErr w:type="gramEnd"/>
      <w:r>
        <w:rPr>
          <w:sz w:val="20"/>
          <w:szCs w:val="20"/>
        </w:rPr>
        <w:t xml:space="preserve"> Scenario </w:t>
      </w:r>
      <w:proofErr w:type="spellStart"/>
      <w:r>
        <w:rPr>
          <w:sz w:val="20"/>
          <w:szCs w:val="20"/>
        </w:rPr>
        <w:t>Reservasi</w:t>
      </w:r>
      <w:proofErr w:type="spellEnd"/>
    </w:p>
    <w:p w14:paraId="542224CC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2.3.2.8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#8</w:t>
      </w:r>
    </w:p>
    <w:tbl>
      <w:tblPr>
        <w:tblStyle w:val="af4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056B15DD" w14:textId="77777777">
        <w:tc>
          <w:tcPr>
            <w:tcW w:w="1838" w:type="dxa"/>
          </w:tcPr>
          <w:p w14:paraId="3CEA880B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0C71D0F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Create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</w:p>
        </w:tc>
      </w:tr>
      <w:tr w:rsidR="00E47D0E" w14:paraId="2DB916F1" w14:textId="77777777">
        <w:tc>
          <w:tcPr>
            <w:tcW w:w="1838" w:type="dxa"/>
          </w:tcPr>
          <w:p w14:paraId="7832693E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40FC64F0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menyimpan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4C72869E" w14:textId="77777777">
        <w:tc>
          <w:tcPr>
            <w:tcW w:w="1838" w:type="dxa"/>
          </w:tcPr>
          <w:p w14:paraId="30B1E78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340C06ED" w14:textId="77777777" w:rsidR="00E47D0E" w:rsidRDefault="00F45E88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login.</w:t>
            </w:r>
          </w:p>
        </w:tc>
      </w:tr>
      <w:tr w:rsidR="00E47D0E" w14:paraId="7E6338E3" w14:textId="77777777">
        <w:tc>
          <w:tcPr>
            <w:tcW w:w="1838" w:type="dxa"/>
          </w:tcPr>
          <w:p w14:paraId="60A3310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6F9D3E12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tersimpan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di database.</w:t>
            </w:r>
          </w:p>
        </w:tc>
      </w:tr>
      <w:tr w:rsidR="00E47D0E" w14:paraId="00BE7CA7" w14:textId="77777777">
        <w:tc>
          <w:tcPr>
            <w:tcW w:w="1838" w:type="dxa"/>
          </w:tcPr>
          <w:p w14:paraId="3F8A6283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3AF213C8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73EDB17A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5A4388FA" w14:textId="77777777">
        <w:trPr>
          <w:trHeight w:val="283"/>
        </w:trPr>
        <w:tc>
          <w:tcPr>
            <w:tcW w:w="1838" w:type="dxa"/>
            <w:vMerge w:val="restart"/>
          </w:tcPr>
          <w:p w14:paraId="26C0B25D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49876D42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6B77494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08E2CF4F" w14:textId="77777777">
        <w:tc>
          <w:tcPr>
            <w:tcW w:w="1838" w:type="dxa"/>
            <w:vMerge/>
          </w:tcPr>
          <w:p w14:paraId="6BEACAA4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296CDE08" w14:textId="77777777" w:rsidR="00E47D0E" w:rsidRDefault="00F45E8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508E9479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782C2C16" w14:textId="77777777">
        <w:tc>
          <w:tcPr>
            <w:tcW w:w="1838" w:type="dxa"/>
            <w:vMerge/>
          </w:tcPr>
          <w:p w14:paraId="0037CC04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779A5F69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784B348E" w14:textId="77777777" w:rsidR="00E47D0E" w:rsidRDefault="00F45E8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5C586C2E" w14:textId="77777777">
        <w:tc>
          <w:tcPr>
            <w:tcW w:w="1838" w:type="dxa"/>
            <w:vMerge/>
          </w:tcPr>
          <w:p w14:paraId="51A4359D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23A997FC" w14:textId="77777777" w:rsidR="00E47D0E" w:rsidRDefault="00F45E8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Mengklik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’</w:t>
            </w:r>
          </w:p>
        </w:tc>
        <w:tc>
          <w:tcPr>
            <w:tcW w:w="3634" w:type="dxa"/>
          </w:tcPr>
          <w:p w14:paraId="3C38711E" w14:textId="77777777" w:rsidR="00E47D0E" w:rsidRDefault="00E47D0E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1D96C2BC" w14:textId="77777777">
        <w:tc>
          <w:tcPr>
            <w:tcW w:w="1838" w:type="dxa"/>
            <w:vMerge/>
          </w:tcPr>
          <w:p w14:paraId="473B0A36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3F0389DE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05CCD1BC" w14:textId="77777777" w:rsidR="00E47D0E" w:rsidRDefault="00F45E8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’</w:t>
            </w:r>
          </w:p>
        </w:tc>
      </w:tr>
      <w:tr w:rsidR="00E47D0E" w14:paraId="08646AE8" w14:textId="77777777">
        <w:tc>
          <w:tcPr>
            <w:tcW w:w="1838" w:type="dxa"/>
            <w:vMerge/>
          </w:tcPr>
          <w:p w14:paraId="3BB96AEF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534814FC" w14:textId="77777777" w:rsidR="00E47D0E" w:rsidRDefault="00F45E8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form.</w:t>
            </w:r>
          </w:p>
        </w:tc>
        <w:tc>
          <w:tcPr>
            <w:tcW w:w="3634" w:type="dxa"/>
          </w:tcPr>
          <w:p w14:paraId="0F59F04D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30DE540A" w14:textId="77777777">
        <w:tc>
          <w:tcPr>
            <w:tcW w:w="1838" w:type="dxa"/>
            <w:vMerge/>
          </w:tcPr>
          <w:p w14:paraId="0F65EAD9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53EF52E2" w14:textId="77777777" w:rsidR="00E47D0E" w:rsidRDefault="00F45E8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Menekan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’</w:t>
            </w:r>
          </w:p>
        </w:tc>
        <w:tc>
          <w:tcPr>
            <w:tcW w:w="3634" w:type="dxa"/>
          </w:tcPr>
          <w:p w14:paraId="1F4B8FF4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2F311CA0" w14:textId="77777777">
        <w:tc>
          <w:tcPr>
            <w:tcW w:w="1838" w:type="dxa"/>
            <w:vMerge/>
          </w:tcPr>
          <w:p w14:paraId="5C4AD9A6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3E8CA33A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634" w:type="dxa"/>
          </w:tcPr>
          <w:p w14:paraId="345EAD74" w14:textId="77777777" w:rsidR="00E47D0E" w:rsidRDefault="00F45E8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Menyimpan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database.</w:t>
            </w:r>
          </w:p>
        </w:tc>
      </w:tr>
      <w:tr w:rsidR="00E47D0E" w14:paraId="2FCD3C41" w14:textId="77777777">
        <w:tc>
          <w:tcPr>
            <w:tcW w:w="1838" w:type="dxa"/>
            <w:vMerge/>
          </w:tcPr>
          <w:p w14:paraId="0A23E5AB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1E2E85CC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634" w:type="dxa"/>
          </w:tcPr>
          <w:p w14:paraId="79CFB12E" w14:textId="77777777" w:rsidR="00E47D0E" w:rsidRDefault="00F45E8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‘Data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tersimpan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!’</w:t>
            </w:r>
          </w:p>
        </w:tc>
      </w:tr>
      <w:tr w:rsidR="00E47D0E" w14:paraId="6E2F9DDC" w14:textId="77777777">
        <w:tc>
          <w:tcPr>
            <w:tcW w:w="1838" w:type="dxa"/>
            <w:vMerge/>
          </w:tcPr>
          <w:p w14:paraId="6F8D5DE8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1D587463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634" w:type="dxa"/>
          </w:tcPr>
          <w:p w14:paraId="6575AB0A" w14:textId="77777777" w:rsidR="00E47D0E" w:rsidRDefault="00F45E8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Kembali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33C7EB19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28" w:name="_heading=h.qsh70q" w:colFirst="0" w:colLast="0"/>
      <w:bookmarkEnd w:id="28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9.Usecase</w:t>
      </w:r>
      <w:proofErr w:type="gramEnd"/>
      <w:r>
        <w:rPr>
          <w:sz w:val="20"/>
          <w:szCs w:val="20"/>
        </w:rPr>
        <w:t xml:space="preserve"> Scenario Create </w:t>
      </w:r>
      <w:proofErr w:type="spellStart"/>
      <w:r>
        <w:rPr>
          <w:sz w:val="20"/>
          <w:szCs w:val="20"/>
        </w:rPr>
        <w:t>Dokter</w:t>
      </w:r>
      <w:proofErr w:type="spellEnd"/>
    </w:p>
    <w:p w14:paraId="1792E065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2.3.2.9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#9</w:t>
      </w:r>
    </w:p>
    <w:tbl>
      <w:tblPr>
        <w:tblStyle w:val="af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79A6139D" w14:textId="77777777">
        <w:tc>
          <w:tcPr>
            <w:tcW w:w="1838" w:type="dxa"/>
          </w:tcPr>
          <w:p w14:paraId="78B75303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2BF88F81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View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</w:p>
        </w:tc>
      </w:tr>
      <w:tr w:rsidR="00E47D0E" w14:paraId="4C175DD0" w14:textId="77777777">
        <w:tc>
          <w:tcPr>
            <w:tcW w:w="1838" w:type="dxa"/>
          </w:tcPr>
          <w:p w14:paraId="734B605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2DBD23E9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</w:p>
        </w:tc>
      </w:tr>
      <w:tr w:rsidR="00E47D0E" w14:paraId="284374BA" w14:textId="77777777">
        <w:tc>
          <w:tcPr>
            <w:tcW w:w="1838" w:type="dxa"/>
          </w:tcPr>
          <w:p w14:paraId="3776C8E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63074087" w14:textId="77777777" w:rsidR="00E47D0E" w:rsidRDefault="00F45E88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login.</w:t>
            </w:r>
          </w:p>
        </w:tc>
      </w:tr>
      <w:tr w:rsidR="00E47D0E" w14:paraId="41C59A31" w14:textId="77777777">
        <w:tc>
          <w:tcPr>
            <w:tcW w:w="1838" w:type="dxa"/>
          </w:tcPr>
          <w:p w14:paraId="3EE1DCC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79E0D7D9" w14:textId="77777777" w:rsidR="00E47D0E" w:rsidRDefault="00F45E88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tersedia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database.</w:t>
            </w:r>
          </w:p>
        </w:tc>
      </w:tr>
      <w:tr w:rsidR="00E47D0E" w14:paraId="31FA4678" w14:textId="77777777">
        <w:tc>
          <w:tcPr>
            <w:tcW w:w="1838" w:type="dxa"/>
          </w:tcPr>
          <w:p w14:paraId="54B9151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5B6B7556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44815DDA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233EAAC7" w14:textId="77777777">
        <w:trPr>
          <w:trHeight w:val="283"/>
        </w:trPr>
        <w:tc>
          <w:tcPr>
            <w:tcW w:w="1838" w:type="dxa"/>
            <w:vMerge w:val="restart"/>
          </w:tcPr>
          <w:p w14:paraId="696E2E00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42E7AFF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4D57254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29C7C681" w14:textId="77777777">
        <w:tc>
          <w:tcPr>
            <w:tcW w:w="1838" w:type="dxa"/>
            <w:vMerge/>
          </w:tcPr>
          <w:p w14:paraId="362A69C9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14292787" w14:textId="77777777" w:rsidR="00E47D0E" w:rsidRDefault="00F45E8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09DE21EA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4DA86A7" w14:textId="77777777">
        <w:tc>
          <w:tcPr>
            <w:tcW w:w="1838" w:type="dxa"/>
            <w:vMerge/>
          </w:tcPr>
          <w:p w14:paraId="70171B0D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4175B9E8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5C69E09B" w14:textId="77777777" w:rsidR="00E47D0E" w:rsidRDefault="00F45E8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685837DC" w14:textId="77777777">
        <w:tc>
          <w:tcPr>
            <w:tcW w:w="1838" w:type="dxa"/>
            <w:vMerge/>
          </w:tcPr>
          <w:p w14:paraId="2E6CA789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1963F7B5" w14:textId="77777777" w:rsidR="00E47D0E" w:rsidRDefault="00F45E8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Mengetik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ingin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dicari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2B22926D" w14:textId="77777777" w:rsidR="00E47D0E" w:rsidRDefault="00E47D0E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2A459863" w14:textId="77777777">
        <w:tc>
          <w:tcPr>
            <w:tcW w:w="1838" w:type="dxa"/>
            <w:vMerge/>
          </w:tcPr>
          <w:p w14:paraId="1B63F214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644AA61B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1ED34688" w14:textId="77777777" w:rsidR="00E47D0E" w:rsidRDefault="00F45E8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profil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dicari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4AF3E4A8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29" w:name="_heading=h.3as4poj" w:colFirst="0" w:colLast="0"/>
      <w:bookmarkEnd w:id="29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10.Usecase</w:t>
      </w:r>
      <w:proofErr w:type="gramEnd"/>
      <w:r>
        <w:rPr>
          <w:sz w:val="20"/>
          <w:szCs w:val="20"/>
        </w:rPr>
        <w:t xml:space="preserve"> Scenario View </w:t>
      </w:r>
      <w:proofErr w:type="spellStart"/>
      <w:r>
        <w:rPr>
          <w:sz w:val="20"/>
          <w:szCs w:val="20"/>
        </w:rPr>
        <w:t>Dokter</w:t>
      </w:r>
      <w:proofErr w:type="spellEnd"/>
    </w:p>
    <w:p w14:paraId="0997E0F1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2.3.2.10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#10</w:t>
      </w:r>
    </w:p>
    <w:tbl>
      <w:tblPr>
        <w:tblStyle w:val="af6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0E151A62" w14:textId="77777777">
        <w:tc>
          <w:tcPr>
            <w:tcW w:w="1838" w:type="dxa"/>
          </w:tcPr>
          <w:p w14:paraId="229D4436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064E8A1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Delete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</w:p>
        </w:tc>
      </w:tr>
      <w:tr w:rsidR="00E47D0E" w14:paraId="58E86488" w14:textId="77777777">
        <w:tc>
          <w:tcPr>
            <w:tcW w:w="1838" w:type="dxa"/>
          </w:tcPr>
          <w:p w14:paraId="5AA1DCA5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0E9A84E1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admin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15994E13" w14:textId="77777777">
        <w:tc>
          <w:tcPr>
            <w:tcW w:w="1838" w:type="dxa"/>
          </w:tcPr>
          <w:p w14:paraId="6665A97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6523484B" w14:textId="77777777" w:rsidR="00E47D0E" w:rsidRDefault="00F45E88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login.</w:t>
            </w:r>
          </w:p>
        </w:tc>
      </w:tr>
      <w:tr w:rsidR="00E47D0E" w14:paraId="16354F96" w14:textId="77777777">
        <w:tc>
          <w:tcPr>
            <w:tcW w:w="1838" w:type="dxa"/>
          </w:tcPr>
          <w:p w14:paraId="3554E6CD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15270D48" w14:textId="77777777" w:rsidR="00E47D0E" w:rsidRDefault="00F45E88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tersedia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database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tersebut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1F393CE9" w14:textId="77777777">
        <w:tc>
          <w:tcPr>
            <w:tcW w:w="1838" w:type="dxa"/>
          </w:tcPr>
          <w:p w14:paraId="163AEB76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6D67C9A8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41B03049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1F67723A" w14:textId="77777777">
        <w:trPr>
          <w:trHeight w:val="283"/>
        </w:trPr>
        <w:tc>
          <w:tcPr>
            <w:tcW w:w="1838" w:type="dxa"/>
            <w:vMerge w:val="restart"/>
          </w:tcPr>
          <w:p w14:paraId="71E268B2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15D75B65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01D9E65F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0B6FDCC1" w14:textId="77777777">
        <w:tc>
          <w:tcPr>
            <w:tcW w:w="1838" w:type="dxa"/>
            <w:vMerge/>
          </w:tcPr>
          <w:p w14:paraId="5E95D8E3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35AE67B0" w14:textId="77777777" w:rsidR="00E47D0E" w:rsidRDefault="00F45E8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7ECCA200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1C9949E7" w14:textId="77777777">
        <w:tc>
          <w:tcPr>
            <w:tcW w:w="1838" w:type="dxa"/>
            <w:vMerge/>
          </w:tcPr>
          <w:p w14:paraId="5D748A3D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5AE833DB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191A2F67" w14:textId="77777777" w:rsidR="00E47D0E" w:rsidRDefault="00F45E8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2EF9112E" w14:textId="77777777">
        <w:tc>
          <w:tcPr>
            <w:tcW w:w="1838" w:type="dxa"/>
            <w:vMerge/>
          </w:tcPr>
          <w:p w14:paraId="3FB4E155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19355F7C" w14:textId="77777777" w:rsidR="00E47D0E" w:rsidRDefault="00F45E8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ingin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2F9CD736" w14:textId="77777777" w:rsidR="00E47D0E" w:rsidRDefault="00E47D0E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105F8D78" w14:textId="77777777">
        <w:tc>
          <w:tcPr>
            <w:tcW w:w="1838" w:type="dxa"/>
            <w:vMerge/>
          </w:tcPr>
          <w:p w14:paraId="2414CE08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4D30C4D9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62FC9EA8" w14:textId="77777777" w:rsidR="00E47D0E" w:rsidRDefault="00F45E8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‘Anda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yakin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ingin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?’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’ dan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’</w:t>
            </w:r>
          </w:p>
        </w:tc>
      </w:tr>
      <w:tr w:rsidR="00E47D0E" w14:paraId="19B7DF46" w14:textId="77777777">
        <w:tc>
          <w:tcPr>
            <w:tcW w:w="1838" w:type="dxa"/>
            <w:vMerge/>
          </w:tcPr>
          <w:p w14:paraId="3CC2E06D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1B289968" w14:textId="77777777" w:rsidR="00E47D0E" w:rsidRDefault="00F45E8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Jika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’,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maka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Kembali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Langkah 2.</w:t>
            </w:r>
          </w:p>
        </w:tc>
        <w:tc>
          <w:tcPr>
            <w:tcW w:w="3634" w:type="dxa"/>
          </w:tcPr>
          <w:p w14:paraId="7F91DC28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04E47F23" w14:textId="77777777">
        <w:tc>
          <w:tcPr>
            <w:tcW w:w="1838" w:type="dxa"/>
            <w:vMerge/>
          </w:tcPr>
          <w:p w14:paraId="3DFD33E8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35BD1CF4" w14:textId="77777777" w:rsidR="00E47D0E" w:rsidRDefault="00F45E8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Jika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’,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maka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dipilih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330C9608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2EBA0770" w14:textId="77777777">
        <w:tc>
          <w:tcPr>
            <w:tcW w:w="1838" w:type="dxa"/>
            <w:vMerge/>
          </w:tcPr>
          <w:p w14:paraId="4CEE071B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629362C9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634" w:type="dxa"/>
          </w:tcPr>
          <w:p w14:paraId="4B4199E7" w14:textId="77777777" w:rsidR="00E47D0E" w:rsidRDefault="00F45E8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Data 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dipilih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database.</w:t>
            </w:r>
          </w:p>
        </w:tc>
      </w:tr>
    </w:tbl>
    <w:p w14:paraId="31BC2955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30" w:name="_heading=h.1pxezwc" w:colFirst="0" w:colLast="0"/>
      <w:bookmarkEnd w:id="30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11.Usecase</w:t>
      </w:r>
      <w:proofErr w:type="gramEnd"/>
      <w:r>
        <w:rPr>
          <w:sz w:val="20"/>
          <w:szCs w:val="20"/>
        </w:rPr>
        <w:t xml:space="preserve"> Scenario Delete </w:t>
      </w:r>
      <w:proofErr w:type="spellStart"/>
      <w:r>
        <w:rPr>
          <w:sz w:val="20"/>
          <w:szCs w:val="20"/>
        </w:rPr>
        <w:t>Dokter</w:t>
      </w:r>
      <w:proofErr w:type="spellEnd"/>
    </w:p>
    <w:p w14:paraId="1A8A6CF6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2.3.2.11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#11</w:t>
      </w:r>
    </w:p>
    <w:tbl>
      <w:tblPr>
        <w:tblStyle w:val="af7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1A77AE40" w14:textId="77777777">
        <w:tc>
          <w:tcPr>
            <w:tcW w:w="1838" w:type="dxa"/>
          </w:tcPr>
          <w:p w14:paraId="4B82CCFE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Nama Use Case</w:t>
            </w:r>
          </w:p>
        </w:tc>
        <w:tc>
          <w:tcPr>
            <w:tcW w:w="7178" w:type="dxa"/>
            <w:gridSpan w:val="2"/>
          </w:tcPr>
          <w:p w14:paraId="73FF0BE1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Update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</w:p>
        </w:tc>
      </w:tr>
      <w:tr w:rsidR="00E47D0E" w14:paraId="65C528D3" w14:textId="77777777">
        <w:tc>
          <w:tcPr>
            <w:tcW w:w="1838" w:type="dxa"/>
          </w:tcPr>
          <w:p w14:paraId="7C649C4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3ACD01A7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admin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memperbarui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26F4872D" w14:textId="77777777">
        <w:tc>
          <w:tcPr>
            <w:tcW w:w="1838" w:type="dxa"/>
          </w:tcPr>
          <w:p w14:paraId="57BC1997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662EA81E" w14:textId="77777777" w:rsidR="00E47D0E" w:rsidRDefault="00F45E88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login.</w:t>
            </w:r>
          </w:p>
        </w:tc>
      </w:tr>
      <w:tr w:rsidR="00E47D0E" w14:paraId="383A7F50" w14:textId="77777777">
        <w:tc>
          <w:tcPr>
            <w:tcW w:w="1838" w:type="dxa"/>
          </w:tcPr>
          <w:p w14:paraId="0DF2A1FE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303D3C2E" w14:textId="77777777" w:rsidR="00E47D0E" w:rsidRDefault="00F45E88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pembaharuan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03BFF577" w14:textId="77777777">
        <w:tc>
          <w:tcPr>
            <w:tcW w:w="1838" w:type="dxa"/>
          </w:tcPr>
          <w:p w14:paraId="3732E84B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370662FB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0B1019F1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275C1960" w14:textId="77777777">
        <w:trPr>
          <w:trHeight w:val="283"/>
        </w:trPr>
        <w:tc>
          <w:tcPr>
            <w:tcW w:w="1838" w:type="dxa"/>
            <w:vMerge w:val="restart"/>
          </w:tcPr>
          <w:p w14:paraId="76389192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733588D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67CFBB94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6F075B74" w14:textId="77777777">
        <w:tc>
          <w:tcPr>
            <w:tcW w:w="1838" w:type="dxa"/>
            <w:vMerge/>
          </w:tcPr>
          <w:p w14:paraId="13462DFA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065E88D8" w14:textId="77777777" w:rsidR="00E47D0E" w:rsidRDefault="00F45E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73B482B5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1C9E057" w14:textId="77777777">
        <w:tc>
          <w:tcPr>
            <w:tcW w:w="1838" w:type="dxa"/>
            <w:vMerge/>
          </w:tcPr>
          <w:p w14:paraId="084C5B2B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745234FE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10C7F335" w14:textId="77777777" w:rsidR="00E47D0E" w:rsidRDefault="00F45E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21661F48" w14:textId="77777777">
        <w:tc>
          <w:tcPr>
            <w:tcW w:w="1838" w:type="dxa"/>
            <w:vMerge/>
          </w:tcPr>
          <w:p w14:paraId="18B04A44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3E1DD251" w14:textId="77777777" w:rsidR="00E47D0E" w:rsidRDefault="00F45E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ingin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diupdate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datanya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  <w:tc>
          <w:tcPr>
            <w:tcW w:w="3634" w:type="dxa"/>
          </w:tcPr>
          <w:p w14:paraId="191A4F6F" w14:textId="77777777" w:rsidR="00E47D0E" w:rsidRDefault="00E47D0E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EC85BC2" w14:textId="77777777">
        <w:tc>
          <w:tcPr>
            <w:tcW w:w="1838" w:type="dxa"/>
            <w:vMerge/>
          </w:tcPr>
          <w:p w14:paraId="65CACB58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2FE7E608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6E708C6E" w14:textId="77777777" w:rsidR="00E47D0E" w:rsidRDefault="00F45E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detail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67584ACB" w14:textId="77777777">
        <w:tc>
          <w:tcPr>
            <w:tcW w:w="1838" w:type="dxa"/>
            <w:vMerge/>
          </w:tcPr>
          <w:p w14:paraId="17750ECD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00C5828D" w14:textId="77777777" w:rsidR="00E47D0E" w:rsidRDefault="00F45E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Mengganti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342E17EA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3BB60C77" w14:textId="77777777">
        <w:tc>
          <w:tcPr>
            <w:tcW w:w="1838" w:type="dxa"/>
            <w:vMerge/>
          </w:tcPr>
          <w:p w14:paraId="413A2A78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6F7C2225" w14:textId="77777777" w:rsidR="00E47D0E" w:rsidRDefault="00F45E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Mengklik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’.</w:t>
            </w:r>
          </w:p>
        </w:tc>
        <w:tc>
          <w:tcPr>
            <w:tcW w:w="3634" w:type="dxa"/>
          </w:tcPr>
          <w:p w14:paraId="0836DC82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47D0E" w14:paraId="49DEAF8B" w14:textId="77777777">
        <w:tc>
          <w:tcPr>
            <w:tcW w:w="1838" w:type="dxa"/>
            <w:vMerge/>
          </w:tcPr>
          <w:p w14:paraId="520915A2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418FD0FA" w14:textId="77777777" w:rsidR="00E47D0E" w:rsidRDefault="00E4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634" w:type="dxa"/>
          </w:tcPr>
          <w:p w14:paraId="4550DA97" w14:textId="77777777" w:rsidR="00E47D0E" w:rsidRDefault="00F45E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Menyimpan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database.</w:t>
            </w:r>
          </w:p>
        </w:tc>
      </w:tr>
    </w:tbl>
    <w:p w14:paraId="7F01356B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31" w:name="_heading=h.49x2ik5" w:colFirst="0" w:colLast="0"/>
      <w:bookmarkEnd w:id="31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12.Usecase</w:t>
      </w:r>
      <w:proofErr w:type="gramEnd"/>
      <w:r>
        <w:rPr>
          <w:sz w:val="20"/>
          <w:szCs w:val="20"/>
        </w:rPr>
        <w:t xml:space="preserve"> Scenario Update </w:t>
      </w:r>
      <w:proofErr w:type="spellStart"/>
      <w:r>
        <w:rPr>
          <w:sz w:val="20"/>
          <w:szCs w:val="20"/>
        </w:rPr>
        <w:t>Dokter</w:t>
      </w:r>
      <w:proofErr w:type="spellEnd"/>
    </w:p>
    <w:p w14:paraId="6C6B4679" w14:textId="77777777" w:rsidR="00E47D0E" w:rsidRDefault="00F45E88">
      <w:pPr>
        <w:rPr>
          <w:i/>
          <w:color w:val="000000"/>
        </w:rPr>
      </w:pPr>
      <w:r>
        <w:rPr>
          <w:i/>
          <w:color w:val="000000"/>
        </w:rPr>
        <w:t xml:space="preserve">2.3.2.12 </w:t>
      </w:r>
      <w:proofErr w:type="spellStart"/>
      <w:r>
        <w:rPr>
          <w:i/>
          <w:color w:val="000000"/>
        </w:rPr>
        <w:t>Usecase</w:t>
      </w:r>
      <w:proofErr w:type="spellEnd"/>
      <w:r>
        <w:rPr>
          <w:i/>
          <w:color w:val="000000"/>
        </w:rPr>
        <w:t xml:space="preserve"> Scenario #12</w:t>
      </w:r>
    </w:p>
    <w:tbl>
      <w:tblPr>
        <w:tblStyle w:val="af8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544"/>
        <w:gridCol w:w="3634"/>
      </w:tblGrid>
      <w:tr w:rsidR="00E47D0E" w14:paraId="07C7C601" w14:textId="77777777">
        <w:tc>
          <w:tcPr>
            <w:tcW w:w="1838" w:type="dxa"/>
          </w:tcPr>
          <w:p w14:paraId="6A7B92DB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Use Case</w:t>
            </w:r>
          </w:p>
        </w:tc>
        <w:tc>
          <w:tcPr>
            <w:tcW w:w="7178" w:type="dxa"/>
            <w:gridSpan w:val="2"/>
          </w:tcPr>
          <w:p w14:paraId="21BDC1FD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View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Admin</w:t>
            </w:r>
          </w:p>
        </w:tc>
      </w:tr>
      <w:tr w:rsidR="00E47D0E" w14:paraId="497EC6F6" w14:textId="77777777">
        <w:tc>
          <w:tcPr>
            <w:tcW w:w="1838" w:type="dxa"/>
          </w:tcPr>
          <w:p w14:paraId="1603C59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7178" w:type="dxa"/>
            <w:gridSpan w:val="2"/>
          </w:tcPr>
          <w:p w14:paraId="29C018A9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oleh 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dokter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</w:p>
        </w:tc>
      </w:tr>
      <w:tr w:rsidR="00E47D0E" w14:paraId="74C403DA" w14:textId="77777777">
        <w:tc>
          <w:tcPr>
            <w:tcW w:w="1838" w:type="dxa"/>
          </w:tcPr>
          <w:p w14:paraId="1FA3B4B8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6658B927" w14:textId="77777777" w:rsidR="00E47D0E" w:rsidRDefault="00F45E88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login.</w:t>
            </w:r>
          </w:p>
        </w:tc>
      </w:tr>
      <w:tr w:rsidR="00E47D0E" w14:paraId="1EE7CC94" w14:textId="77777777">
        <w:tc>
          <w:tcPr>
            <w:tcW w:w="1838" w:type="dxa"/>
          </w:tcPr>
          <w:p w14:paraId="1ED4B79C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Post-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Kondisi</w:t>
            </w:r>
            <w:proofErr w:type="spellEnd"/>
          </w:p>
        </w:tc>
        <w:tc>
          <w:tcPr>
            <w:tcW w:w="7178" w:type="dxa"/>
            <w:gridSpan w:val="2"/>
          </w:tcPr>
          <w:p w14:paraId="6194A76C" w14:textId="77777777" w:rsidR="00E47D0E" w:rsidRDefault="00F45E88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tersedia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database</w:t>
            </w:r>
          </w:p>
        </w:tc>
      </w:tr>
      <w:tr w:rsidR="00E47D0E" w14:paraId="604510DF" w14:textId="77777777">
        <w:tc>
          <w:tcPr>
            <w:tcW w:w="1838" w:type="dxa"/>
          </w:tcPr>
          <w:p w14:paraId="3DA00449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Skenario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Utama</w:t>
            </w:r>
          </w:p>
        </w:tc>
        <w:tc>
          <w:tcPr>
            <w:tcW w:w="3544" w:type="dxa"/>
          </w:tcPr>
          <w:p w14:paraId="3ED1390A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7B860A46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A9034AB" w14:textId="77777777">
        <w:trPr>
          <w:trHeight w:val="283"/>
        </w:trPr>
        <w:tc>
          <w:tcPr>
            <w:tcW w:w="1838" w:type="dxa"/>
            <w:vMerge w:val="restart"/>
          </w:tcPr>
          <w:p w14:paraId="54A51526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5C294059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Aktor</w:t>
            </w:r>
            <w:proofErr w:type="spellEnd"/>
          </w:p>
        </w:tc>
        <w:tc>
          <w:tcPr>
            <w:tcW w:w="3634" w:type="dxa"/>
          </w:tcPr>
          <w:p w14:paraId="3596859A" w14:textId="77777777" w:rsidR="00E47D0E" w:rsidRDefault="00F45E8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</w:t>
            </w:r>
          </w:p>
        </w:tc>
      </w:tr>
      <w:tr w:rsidR="00E47D0E" w14:paraId="4028DCFB" w14:textId="77777777">
        <w:tc>
          <w:tcPr>
            <w:tcW w:w="1838" w:type="dxa"/>
            <w:vMerge/>
          </w:tcPr>
          <w:p w14:paraId="39416827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1D456674" w14:textId="77777777" w:rsidR="00E47D0E" w:rsidRDefault="00F45E88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0A783228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79A569DE" w14:textId="77777777">
        <w:tc>
          <w:tcPr>
            <w:tcW w:w="1838" w:type="dxa"/>
            <w:vMerge/>
          </w:tcPr>
          <w:p w14:paraId="7AB268B7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29682506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1B612A6D" w14:textId="77777777" w:rsidR="00E47D0E" w:rsidRDefault="00F45E88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47D0E" w14:paraId="37DB6CC2" w14:textId="77777777">
        <w:tc>
          <w:tcPr>
            <w:tcW w:w="1838" w:type="dxa"/>
            <w:vMerge/>
          </w:tcPr>
          <w:p w14:paraId="59DB546C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544" w:type="dxa"/>
          </w:tcPr>
          <w:p w14:paraId="4E4286EE" w14:textId="77777777" w:rsidR="00E47D0E" w:rsidRDefault="00F45E88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Mengetik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ingin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dicari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634" w:type="dxa"/>
          </w:tcPr>
          <w:p w14:paraId="693F2E2D" w14:textId="77777777" w:rsidR="00E47D0E" w:rsidRDefault="00E47D0E">
            <w:pPr>
              <w:tabs>
                <w:tab w:val="left" w:pos="2694"/>
              </w:tabs>
              <w:rPr>
                <w:rFonts w:ascii="Times New Roman" w:eastAsia="Times New Roman" w:hAnsi="Times New Roman" w:cs="Times New Roman"/>
              </w:rPr>
            </w:pPr>
          </w:p>
        </w:tc>
      </w:tr>
      <w:tr w:rsidR="00E47D0E" w14:paraId="652E924E" w14:textId="77777777">
        <w:tc>
          <w:tcPr>
            <w:tcW w:w="1838" w:type="dxa"/>
            <w:vMerge/>
          </w:tcPr>
          <w:p w14:paraId="77E82457" w14:textId="77777777" w:rsidR="00E47D0E" w:rsidRDefault="00E47D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4" w:type="dxa"/>
          </w:tcPr>
          <w:p w14:paraId="1FC723F4" w14:textId="77777777" w:rsidR="00E47D0E" w:rsidRDefault="00E47D0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34" w:type="dxa"/>
          </w:tcPr>
          <w:p w14:paraId="35BB1558" w14:textId="77777777" w:rsidR="00E47D0E" w:rsidRDefault="00F45E88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profil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Pasien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dicari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46AFA329" w14:textId="77777777" w:rsidR="00E47D0E" w:rsidRDefault="00F45E88">
      <w:pPr>
        <w:jc w:val="center"/>
        <w:rPr>
          <w:i/>
          <w:color w:val="000000"/>
          <w:sz w:val="20"/>
          <w:szCs w:val="20"/>
        </w:rPr>
      </w:pPr>
      <w:bookmarkStart w:id="32" w:name="_heading=h.2p2csry" w:colFirst="0" w:colLast="0"/>
      <w:bookmarkEnd w:id="32"/>
      <w:r>
        <w:rPr>
          <w:sz w:val="20"/>
          <w:szCs w:val="20"/>
        </w:rPr>
        <w:t xml:space="preserve">Table </w:t>
      </w:r>
      <w:proofErr w:type="gramStart"/>
      <w:r>
        <w:rPr>
          <w:sz w:val="20"/>
          <w:szCs w:val="20"/>
        </w:rPr>
        <w:t>13.Usecase</w:t>
      </w:r>
      <w:proofErr w:type="gramEnd"/>
      <w:r>
        <w:rPr>
          <w:sz w:val="20"/>
          <w:szCs w:val="20"/>
        </w:rPr>
        <w:t xml:space="preserve"> Scenario View </w:t>
      </w:r>
      <w:proofErr w:type="spellStart"/>
      <w:r>
        <w:rPr>
          <w:sz w:val="20"/>
          <w:szCs w:val="20"/>
        </w:rPr>
        <w:t>Pasien</w:t>
      </w:r>
      <w:proofErr w:type="spellEnd"/>
      <w:r>
        <w:rPr>
          <w:sz w:val="20"/>
          <w:szCs w:val="20"/>
        </w:rPr>
        <w:t xml:space="preserve"> Admin</w:t>
      </w:r>
    </w:p>
    <w:p w14:paraId="5B133A27" w14:textId="77777777" w:rsidR="00E47D0E" w:rsidRDefault="00E47D0E">
      <w:pPr>
        <w:rPr>
          <w:i/>
          <w:color w:val="000000"/>
        </w:rPr>
      </w:pPr>
    </w:p>
    <w:p w14:paraId="0BAAD758" w14:textId="77777777" w:rsidR="00E47D0E" w:rsidRDefault="00E47D0E">
      <w:pPr>
        <w:rPr>
          <w:i/>
          <w:color w:val="000000"/>
        </w:rPr>
      </w:pPr>
    </w:p>
    <w:p w14:paraId="3413F109" w14:textId="77777777" w:rsidR="00E47D0E" w:rsidRDefault="00E47D0E">
      <w:pPr>
        <w:rPr>
          <w:i/>
        </w:rPr>
      </w:pPr>
    </w:p>
    <w:p w14:paraId="7C12A43B" w14:textId="77777777" w:rsidR="00E47D0E" w:rsidRDefault="00F45E88">
      <w:pPr>
        <w:pStyle w:val="Heading1"/>
      </w:pPr>
      <w:bookmarkStart w:id="33" w:name="_heading=h.147n2zr" w:colFirst="0" w:colLast="0"/>
      <w:bookmarkEnd w:id="33"/>
      <w:r>
        <w:lastRenderedPageBreak/>
        <w:t>BAB III</w:t>
      </w:r>
      <w:r>
        <w:br/>
        <w:t xml:space="preserve">Hasil </w:t>
      </w:r>
      <w:proofErr w:type="spellStart"/>
      <w:r>
        <w:t>Implementasi</w:t>
      </w:r>
      <w:proofErr w:type="spellEnd"/>
    </w:p>
    <w:p w14:paraId="723373F3" w14:textId="77777777" w:rsidR="00E47D0E" w:rsidRDefault="00F45E88">
      <w:pPr>
        <w:jc w:val="both"/>
      </w:pPr>
      <w:r>
        <w:t>1. Halaman Login</w:t>
      </w:r>
    </w:p>
    <w:p w14:paraId="3AF42FAF" w14:textId="77777777" w:rsidR="00E47D0E" w:rsidRDefault="00F45E8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67E9C77D" wp14:editId="0E96FD40">
            <wp:extent cx="5943600" cy="3160395"/>
            <wp:effectExtent l="0" t="0" r="0" b="0"/>
            <wp:docPr id="3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61089" w14:textId="77777777" w:rsidR="00E47D0E" w:rsidRDefault="00F45E88">
      <w:pPr>
        <w:jc w:val="center"/>
        <w:rPr>
          <w:b/>
          <w:color w:val="FF0000"/>
          <w:sz w:val="20"/>
          <w:szCs w:val="20"/>
        </w:rPr>
      </w:pPr>
      <w:bookmarkStart w:id="34" w:name="_heading=h.3o7alnk" w:colFirst="0" w:colLast="0"/>
      <w:bookmarkEnd w:id="34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4.Halaman</w:t>
      </w:r>
      <w:proofErr w:type="gramEnd"/>
      <w:r>
        <w:rPr>
          <w:sz w:val="20"/>
          <w:szCs w:val="20"/>
        </w:rPr>
        <w:t xml:space="preserve"> Login</w:t>
      </w:r>
    </w:p>
    <w:p w14:paraId="634527F1" w14:textId="77777777" w:rsidR="00E47D0E" w:rsidRDefault="00F45E88">
      <w:r>
        <w:t xml:space="preserve">2. Login </w:t>
      </w:r>
      <w:proofErr w:type="spellStart"/>
      <w:r>
        <w:t>Sebagai</w:t>
      </w:r>
      <w:proofErr w:type="spellEnd"/>
      <w:r>
        <w:t xml:space="preserve"> Admin</w:t>
      </w:r>
    </w:p>
    <w:p w14:paraId="6F1A3006" w14:textId="77777777" w:rsidR="00E47D0E" w:rsidRDefault="00F45E88">
      <w:r>
        <w:rPr>
          <w:noProof/>
        </w:rPr>
        <w:drawing>
          <wp:inline distT="0" distB="0" distL="0" distR="0" wp14:anchorId="517E36DF" wp14:editId="720BF2CF">
            <wp:extent cx="5943600" cy="3160395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15076" w14:textId="77777777" w:rsidR="00E47D0E" w:rsidRDefault="00F45E88">
      <w:pPr>
        <w:jc w:val="center"/>
        <w:rPr>
          <w:sz w:val="20"/>
          <w:szCs w:val="20"/>
        </w:rPr>
      </w:pPr>
      <w:bookmarkStart w:id="35" w:name="_heading=h.23ckvvd" w:colFirst="0" w:colLast="0"/>
      <w:bookmarkEnd w:id="35"/>
      <w:r>
        <w:rPr>
          <w:sz w:val="20"/>
          <w:szCs w:val="20"/>
        </w:rPr>
        <w:lastRenderedPageBreak/>
        <w:t xml:space="preserve">Gambar </w:t>
      </w:r>
      <w:proofErr w:type="gramStart"/>
      <w:r>
        <w:rPr>
          <w:sz w:val="20"/>
          <w:szCs w:val="20"/>
        </w:rPr>
        <w:t>5.Halaman</w:t>
      </w:r>
      <w:proofErr w:type="gramEnd"/>
      <w:r>
        <w:rPr>
          <w:sz w:val="20"/>
          <w:szCs w:val="20"/>
        </w:rPr>
        <w:t xml:space="preserve"> Login Admin</w:t>
      </w:r>
    </w:p>
    <w:p w14:paraId="5F68A97D" w14:textId="77777777" w:rsidR="00E47D0E" w:rsidRDefault="00E47D0E"/>
    <w:p w14:paraId="4D3B0C75" w14:textId="77777777" w:rsidR="00E47D0E" w:rsidRDefault="00E47D0E"/>
    <w:p w14:paraId="6D59BB7E" w14:textId="77777777" w:rsidR="00E47D0E" w:rsidRDefault="00F45E88">
      <w:r>
        <w:t xml:space="preserve">3. Menu </w:t>
      </w:r>
      <w:proofErr w:type="spellStart"/>
      <w:r>
        <w:t>akses</w:t>
      </w:r>
      <w:proofErr w:type="spellEnd"/>
      <w:r>
        <w:t xml:space="preserve"> role</w:t>
      </w:r>
    </w:p>
    <w:p w14:paraId="267ACC8F" w14:textId="77777777" w:rsidR="00E47D0E" w:rsidRDefault="00F45E88">
      <w:r>
        <w:rPr>
          <w:noProof/>
        </w:rPr>
        <w:drawing>
          <wp:inline distT="0" distB="0" distL="0" distR="0" wp14:anchorId="4F6EDB52" wp14:editId="6AE0B6D2">
            <wp:extent cx="5943600" cy="3148330"/>
            <wp:effectExtent l="0" t="0" r="0" b="0"/>
            <wp:docPr id="4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6401F" w14:textId="77777777" w:rsidR="00E47D0E" w:rsidRDefault="00F45E88">
      <w:pPr>
        <w:jc w:val="center"/>
        <w:rPr>
          <w:sz w:val="20"/>
          <w:szCs w:val="20"/>
        </w:rPr>
      </w:pPr>
      <w:bookmarkStart w:id="36" w:name="_heading=h.ihv636" w:colFirst="0" w:colLast="0"/>
      <w:bookmarkEnd w:id="36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6.Menu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Akses</w:t>
      </w:r>
      <w:proofErr w:type="spellEnd"/>
      <w:r>
        <w:rPr>
          <w:sz w:val="20"/>
          <w:szCs w:val="20"/>
        </w:rPr>
        <w:t xml:space="preserve"> Role</w:t>
      </w:r>
    </w:p>
    <w:p w14:paraId="1AD6CB9E" w14:textId="77777777" w:rsidR="00E47D0E" w:rsidRDefault="00F45E88">
      <w:r>
        <w:t>4. Role Admin</w:t>
      </w:r>
    </w:p>
    <w:p w14:paraId="3D4E2485" w14:textId="77777777" w:rsidR="00E47D0E" w:rsidRDefault="00F45E88">
      <w:r>
        <w:rPr>
          <w:noProof/>
        </w:rPr>
        <w:drawing>
          <wp:inline distT="0" distB="0" distL="0" distR="0" wp14:anchorId="49D294EB" wp14:editId="2EA7D450">
            <wp:extent cx="5943600" cy="3163570"/>
            <wp:effectExtent l="0" t="0" r="0" b="0"/>
            <wp:docPr id="4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BDE07" w14:textId="77777777" w:rsidR="00E47D0E" w:rsidRDefault="00F45E88">
      <w:pPr>
        <w:jc w:val="center"/>
        <w:rPr>
          <w:sz w:val="20"/>
          <w:szCs w:val="20"/>
        </w:rPr>
      </w:pPr>
      <w:bookmarkStart w:id="37" w:name="_heading=h.32hioqz" w:colFirst="0" w:colLast="0"/>
      <w:bookmarkEnd w:id="37"/>
      <w:r>
        <w:rPr>
          <w:sz w:val="20"/>
          <w:szCs w:val="20"/>
        </w:rPr>
        <w:lastRenderedPageBreak/>
        <w:t xml:space="preserve">Gambar </w:t>
      </w:r>
      <w:proofErr w:type="gramStart"/>
      <w:r>
        <w:rPr>
          <w:sz w:val="20"/>
          <w:szCs w:val="20"/>
        </w:rPr>
        <w:t>7.Role</w:t>
      </w:r>
      <w:proofErr w:type="gramEnd"/>
      <w:r>
        <w:rPr>
          <w:sz w:val="20"/>
          <w:szCs w:val="20"/>
        </w:rPr>
        <w:t xml:space="preserve"> Admin</w:t>
      </w:r>
    </w:p>
    <w:p w14:paraId="02E198F9" w14:textId="77777777" w:rsidR="00E47D0E" w:rsidRDefault="00F45E88">
      <w:r>
        <w:t>5. My Profile</w:t>
      </w:r>
    </w:p>
    <w:p w14:paraId="23B647A0" w14:textId="77777777" w:rsidR="00E47D0E" w:rsidRDefault="00F45E88">
      <w:r>
        <w:rPr>
          <w:noProof/>
        </w:rPr>
        <w:drawing>
          <wp:inline distT="0" distB="0" distL="0" distR="0" wp14:anchorId="7788CBD6" wp14:editId="5600DB95">
            <wp:extent cx="5943600" cy="3151505"/>
            <wp:effectExtent l="0" t="0" r="0" b="0"/>
            <wp:docPr id="4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67D53" w14:textId="77777777" w:rsidR="00E47D0E" w:rsidRDefault="00F45E88">
      <w:pPr>
        <w:jc w:val="center"/>
        <w:rPr>
          <w:sz w:val="20"/>
          <w:szCs w:val="20"/>
        </w:rPr>
      </w:pPr>
      <w:bookmarkStart w:id="38" w:name="_heading=h.1hmsyys" w:colFirst="0" w:colLast="0"/>
      <w:bookmarkEnd w:id="38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8.My</w:t>
      </w:r>
      <w:proofErr w:type="gramEnd"/>
      <w:r>
        <w:rPr>
          <w:sz w:val="20"/>
          <w:szCs w:val="20"/>
        </w:rPr>
        <w:t xml:space="preserve"> Profile</w:t>
      </w:r>
    </w:p>
    <w:p w14:paraId="7F62AC78" w14:textId="77777777" w:rsidR="00E47D0E" w:rsidRDefault="00F45E88">
      <w:r>
        <w:t>6. Edit Profile</w:t>
      </w:r>
    </w:p>
    <w:p w14:paraId="077F7733" w14:textId="3B7D9BFC" w:rsidR="00E47D0E" w:rsidRDefault="00F45E88">
      <w:r>
        <w:rPr>
          <w:noProof/>
        </w:rPr>
        <w:drawing>
          <wp:inline distT="0" distB="0" distL="0" distR="0" wp14:anchorId="79F4D34B" wp14:editId="405AE13A">
            <wp:extent cx="5943600" cy="3148330"/>
            <wp:effectExtent l="0" t="0" r="0" b="0"/>
            <wp:docPr id="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5DB00" w14:textId="77777777" w:rsidR="00037CB7" w:rsidRDefault="00037CB7"/>
    <w:p w14:paraId="400C9FE4" w14:textId="77777777" w:rsidR="00E47D0E" w:rsidRDefault="00F45E88">
      <w:pPr>
        <w:jc w:val="center"/>
        <w:rPr>
          <w:sz w:val="20"/>
          <w:szCs w:val="20"/>
        </w:rPr>
      </w:pPr>
      <w:bookmarkStart w:id="39" w:name="_heading=h.41mghml" w:colFirst="0" w:colLast="0"/>
      <w:bookmarkEnd w:id="39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9.Edit</w:t>
      </w:r>
      <w:proofErr w:type="gramEnd"/>
      <w:r>
        <w:rPr>
          <w:sz w:val="20"/>
          <w:szCs w:val="20"/>
        </w:rPr>
        <w:t xml:space="preserve"> Profile</w:t>
      </w:r>
    </w:p>
    <w:p w14:paraId="3F5EC8CB" w14:textId="77777777" w:rsidR="00E47D0E" w:rsidRDefault="00F45E88">
      <w:r>
        <w:lastRenderedPageBreak/>
        <w:t>7. Change Password</w:t>
      </w:r>
    </w:p>
    <w:p w14:paraId="3249DADB" w14:textId="77777777" w:rsidR="00E47D0E" w:rsidRDefault="00F45E88">
      <w:r>
        <w:rPr>
          <w:noProof/>
        </w:rPr>
        <w:drawing>
          <wp:inline distT="0" distB="0" distL="0" distR="0" wp14:anchorId="797F4702" wp14:editId="22D408DF">
            <wp:extent cx="5943600" cy="3157855"/>
            <wp:effectExtent l="0" t="0" r="0" b="0"/>
            <wp:docPr id="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DC57F" w14:textId="77777777" w:rsidR="00E47D0E" w:rsidRDefault="00F45E88">
      <w:pPr>
        <w:jc w:val="center"/>
        <w:rPr>
          <w:sz w:val="20"/>
          <w:szCs w:val="20"/>
        </w:rPr>
      </w:pPr>
      <w:bookmarkStart w:id="40" w:name="_heading=h.2grqrue" w:colFirst="0" w:colLast="0"/>
      <w:bookmarkEnd w:id="40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10.Change</w:t>
      </w:r>
      <w:proofErr w:type="gramEnd"/>
      <w:r>
        <w:rPr>
          <w:sz w:val="20"/>
          <w:szCs w:val="20"/>
        </w:rPr>
        <w:t xml:space="preserve"> Password</w:t>
      </w:r>
    </w:p>
    <w:p w14:paraId="666E6CFB" w14:textId="77777777" w:rsidR="00E47D0E" w:rsidRDefault="00F45E88">
      <w:r>
        <w:t>8. Menu Management</w:t>
      </w:r>
    </w:p>
    <w:p w14:paraId="0132F2EB" w14:textId="26AA7F6F" w:rsidR="00037CB7" w:rsidRDefault="00F45E88">
      <w:r>
        <w:rPr>
          <w:noProof/>
        </w:rPr>
        <w:drawing>
          <wp:inline distT="0" distB="0" distL="0" distR="0" wp14:anchorId="3B651147" wp14:editId="2F54A876">
            <wp:extent cx="5943600" cy="3151505"/>
            <wp:effectExtent l="0" t="0" r="0" b="0"/>
            <wp:docPr id="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44DEA" w14:textId="75E7963E" w:rsidR="00E47D0E" w:rsidRDefault="00F45E88">
      <w:pPr>
        <w:jc w:val="center"/>
        <w:rPr>
          <w:sz w:val="20"/>
          <w:szCs w:val="20"/>
        </w:rPr>
      </w:pPr>
      <w:bookmarkStart w:id="41" w:name="_heading=h.vx1227" w:colFirst="0" w:colLast="0"/>
      <w:bookmarkEnd w:id="41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11.Menu</w:t>
      </w:r>
      <w:proofErr w:type="gramEnd"/>
      <w:r>
        <w:rPr>
          <w:sz w:val="20"/>
          <w:szCs w:val="20"/>
        </w:rPr>
        <w:t xml:space="preserve"> Management</w:t>
      </w:r>
    </w:p>
    <w:p w14:paraId="507BCF52" w14:textId="38CD4DF0" w:rsidR="00037CB7" w:rsidRDefault="00037CB7">
      <w:pPr>
        <w:jc w:val="center"/>
        <w:rPr>
          <w:sz w:val="20"/>
          <w:szCs w:val="20"/>
        </w:rPr>
      </w:pPr>
    </w:p>
    <w:p w14:paraId="3733BF2A" w14:textId="77777777" w:rsidR="00037CB7" w:rsidRDefault="00037CB7">
      <w:pPr>
        <w:jc w:val="center"/>
        <w:rPr>
          <w:sz w:val="20"/>
          <w:szCs w:val="20"/>
        </w:rPr>
      </w:pPr>
    </w:p>
    <w:p w14:paraId="145DBA44" w14:textId="77777777" w:rsidR="00E47D0E" w:rsidRDefault="00F45E88">
      <w:r>
        <w:lastRenderedPageBreak/>
        <w:t>9. Submenu Management</w:t>
      </w:r>
    </w:p>
    <w:p w14:paraId="6ABF7548" w14:textId="77777777" w:rsidR="00E47D0E" w:rsidRDefault="00F45E88">
      <w:r>
        <w:rPr>
          <w:noProof/>
        </w:rPr>
        <w:drawing>
          <wp:inline distT="0" distB="0" distL="0" distR="0" wp14:anchorId="5DCF7E46" wp14:editId="7C2C213D">
            <wp:extent cx="5943600" cy="3151505"/>
            <wp:effectExtent l="0" t="0" r="0" b="0"/>
            <wp:docPr id="4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32CF0" w14:textId="77777777" w:rsidR="00E47D0E" w:rsidRDefault="00F45E88">
      <w:pPr>
        <w:jc w:val="center"/>
        <w:rPr>
          <w:sz w:val="20"/>
          <w:szCs w:val="20"/>
        </w:rPr>
      </w:pPr>
      <w:bookmarkStart w:id="42" w:name="_heading=h.3fwokq0" w:colFirst="0" w:colLast="0"/>
      <w:bookmarkEnd w:id="42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12.Submenu</w:t>
      </w:r>
      <w:proofErr w:type="gramEnd"/>
      <w:r>
        <w:rPr>
          <w:sz w:val="20"/>
          <w:szCs w:val="20"/>
        </w:rPr>
        <w:t xml:space="preserve"> Management</w:t>
      </w:r>
    </w:p>
    <w:p w14:paraId="6ADFCE99" w14:textId="77777777" w:rsidR="00E47D0E" w:rsidRDefault="00F45E88">
      <w:r>
        <w:t xml:space="preserve">10. List </w:t>
      </w:r>
      <w:proofErr w:type="spellStart"/>
      <w:r>
        <w:t>Dokter</w:t>
      </w:r>
      <w:proofErr w:type="spellEnd"/>
    </w:p>
    <w:p w14:paraId="2705B480" w14:textId="77777777" w:rsidR="00E47D0E" w:rsidRDefault="00F45E88">
      <w:r>
        <w:rPr>
          <w:noProof/>
        </w:rPr>
        <w:drawing>
          <wp:inline distT="0" distB="0" distL="0" distR="0" wp14:anchorId="44040AE2" wp14:editId="6A226554">
            <wp:extent cx="5943600" cy="3154680"/>
            <wp:effectExtent l="0" t="0" r="0" b="0"/>
            <wp:docPr id="4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A6227" w14:textId="77777777" w:rsidR="00E47D0E" w:rsidRDefault="00F45E88">
      <w:pPr>
        <w:jc w:val="center"/>
        <w:rPr>
          <w:sz w:val="20"/>
          <w:szCs w:val="20"/>
        </w:rPr>
      </w:pPr>
      <w:bookmarkStart w:id="43" w:name="_heading=h.1v1yuxt" w:colFirst="0" w:colLast="0"/>
      <w:bookmarkEnd w:id="43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13.List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Dokter</w:t>
      </w:r>
      <w:proofErr w:type="spellEnd"/>
    </w:p>
    <w:p w14:paraId="51FC5D39" w14:textId="77777777" w:rsidR="00037CB7" w:rsidRDefault="00037CB7"/>
    <w:p w14:paraId="332B12E9" w14:textId="77777777" w:rsidR="00037CB7" w:rsidRDefault="00037CB7"/>
    <w:p w14:paraId="5AC428DD" w14:textId="59913856" w:rsidR="00E47D0E" w:rsidRDefault="00F45E88">
      <w:r>
        <w:lastRenderedPageBreak/>
        <w:t xml:space="preserve">11.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Dokter</w:t>
      </w:r>
      <w:proofErr w:type="spellEnd"/>
    </w:p>
    <w:p w14:paraId="3260970E" w14:textId="77777777" w:rsidR="00E47D0E" w:rsidRDefault="00F45E88">
      <w:r>
        <w:rPr>
          <w:noProof/>
        </w:rPr>
        <w:drawing>
          <wp:inline distT="0" distB="0" distL="0" distR="0" wp14:anchorId="44963091" wp14:editId="50D1F77A">
            <wp:extent cx="5943600" cy="3151505"/>
            <wp:effectExtent l="0" t="0" r="0" b="0"/>
            <wp:docPr id="4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FB5B9" w14:textId="77777777" w:rsidR="00E47D0E" w:rsidRDefault="00F45E88">
      <w:pPr>
        <w:jc w:val="center"/>
        <w:rPr>
          <w:sz w:val="20"/>
          <w:szCs w:val="20"/>
        </w:rPr>
      </w:pPr>
      <w:bookmarkStart w:id="44" w:name="_heading=h.4f1mdlm" w:colFirst="0" w:colLast="0"/>
      <w:bookmarkEnd w:id="44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14.Form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Tambah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Dokter</w:t>
      </w:r>
      <w:proofErr w:type="spellEnd"/>
    </w:p>
    <w:p w14:paraId="2A3B588B" w14:textId="77777777" w:rsidR="00E47D0E" w:rsidRDefault="00F45E88">
      <w:r>
        <w:t xml:space="preserve">12. List </w:t>
      </w:r>
      <w:proofErr w:type="spellStart"/>
      <w:r>
        <w:t>Pasien</w:t>
      </w:r>
      <w:proofErr w:type="spellEnd"/>
    </w:p>
    <w:p w14:paraId="41C09A46" w14:textId="77777777" w:rsidR="00E47D0E" w:rsidRDefault="00F45E88">
      <w:r>
        <w:rPr>
          <w:noProof/>
        </w:rPr>
        <w:drawing>
          <wp:inline distT="0" distB="0" distL="0" distR="0" wp14:anchorId="220FE421" wp14:editId="56AF938A">
            <wp:extent cx="5943600" cy="3157855"/>
            <wp:effectExtent l="0" t="0" r="0" b="0"/>
            <wp:docPr id="5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B37BD" w14:textId="77777777" w:rsidR="00E47D0E" w:rsidRDefault="00F45E88">
      <w:pPr>
        <w:jc w:val="center"/>
        <w:rPr>
          <w:sz w:val="20"/>
          <w:szCs w:val="20"/>
        </w:rPr>
      </w:pPr>
      <w:bookmarkStart w:id="45" w:name="_heading=h.2u6wntf" w:colFirst="0" w:colLast="0"/>
      <w:bookmarkEnd w:id="45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15.List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Pasien</w:t>
      </w:r>
      <w:proofErr w:type="spellEnd"/>
    </w:p>
    <w:p w14:paraId="76E99C88" w14:textId="77777777" w:rsidR="00037CB7" w:rsidRDefault="00037CB7"/>
    <w:p w14:paraId="20E39238" w14:textId="77777777" w:rsidR="00037CB7" w:rsidRDefault="00037CB7"/>
    <w:p w14:paraId="1EC60C01" w14:textId="7B26F720" w:rsidR="00E47D0E" w:rsidRDefault="00F45E88">
      <w:r>
        <w:lastRenderedPageBreak/>
        <w:t>13. Logout</w:t>
      </w:r>
    </w:p>
    <w:p w14:paraId="2EC73AA3" w14:textId="77777777" w:rsidR="00E47D0E" w:rsidRDefault="00F45E88">
      <w:r>
        <w:rPr>
          <w:noProof/>
        </w:rPr>
        <w:drawing>
          <wp:inline distT="0" distB="0" distL="0" distR="0" wp14:anchorId="28BBEEE6" wp14:editId="4CC8B842">
            <wp:extent cx="5943600" cy="3151505"/>
            <wp:effectExtent l="0" t="0" r="0" b="0"/>
            <wp:docPr id="5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14281" w14:textId="77777777" w:rsidR="00E47D0E" w:rsidRDefault="00F45E88">
      <w:pPr>
        <w:jc w:val="center"/>
        <w:rPr>
          <w:sz w:val="20"/>
          <w:szCs w:val="20"/>
        </w:rPr>
      </w:pPr>
      <w:bookmarkStart w:id="46" w:name="_heading=h.19c6y18" w:colFirst="0" w:colLast="0"/>
      <w:bookmarkEnd w:id="46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16.Logout</w:t>
      </w:r>
      <w:proofErr w:type="gramEnd"/>
    </w:p>
    <w:p w14:paraId="130106B0" w14:textId="77777777" w:rsidR="00E47D0E" w:rsidRDefault="00F45E88">
      <w:r>
        <w:t xml:space="preserve">14. List </w:t>
      </w:r>
      <w:proofErr w:type="spellStart"/>
      <w:r>
        <w:t>pasien</w:t>
      </w:r>
      <w:proofErr w:type="spellEnd"/>
      <w:r>
        <w:t xml:space="preserve"> yang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dokter</w:t>
      </w:r>
      <w:proofErr w:type="spellEnd"/>
    </w:p>
    <w:p w14:paraId="296A4DC7" w14:textId="53FE480D" w:rsidR="00E47D0E" w:rsidRDefault="008D2ABF">
      <w:r w:rsidRPr="008D2ABF">
        <w:drawing>
          <wp:inline distT="0" distB="0" distL="0" distR="0" wp14:anchorId="5D1EF935" wp14:editId="0FF41124">
            <wp:extent cx="5943600" cy="3148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9BD7" w14:textId="77777777" w:rsidR="00E47D0E" w:rsidRDefault="00F45E88">
      <w:pPr>
        <w:jc w:val="center"/>
        <w:rPr>
          <w:sz w:val="20"/>
          <w:szCs w:val="20"/>
        </w:rPr>
      </w:pPr>
      <w:bookmarkStart w:id="47" w:name="_heading=h.3tbugp1" w:colFirst="0" w:colLast="0"/>
      <w:bookmarkEnd w:id="47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17.List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Pasien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Mendaftar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Dokter</w:t>
      </w:r>
      <w:proofErr w:type="spellEnd"/>
    </w:p>
    <w:p w14:paraId="5901AC94" w14:textId="77777777" w:rsidR="00037CB7" w:rsidRDefault="00037CB7">
      <w:bookmarkStart w:id="48" w:name="_heading=h.28h4qwu" w:colFirst="0" w:colLast="0"/>
      <w:bookmarkEnd w:id="48"/>
    </w:p>
    <w:p w14:paraId="1CA0DE12" w14:textId="77777777" w:rsidR="00037CB7" w:rsidRDefault="00037CB7"/>
    <w:p w14:paraId="40056B0F" w14:textId="30468674" w:rsidR="00E47D0E" w:rsidRDefault="00F45E88">
      <w:r>
        <w:lastRenderedPageBreak/>
        <w:t xml:space="preserve">15.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Dokter</w:t>
      </w:r>
      <w:proofErr w:type="spellEnd"/>
    </w:p>
    <w:p w14:paraId="2AE90447" w14:textId="77777777" w:rsidR="00E47D0E" w:rsidRDefault="00F45E88">
      <w:r>
        <w:rPr>
          <w:noProof/>
        </w:rPr>
        <w:drawing>
          <wp:inline distT="0" distB="0" distL="0" distR="0" wp14:anchorId="2BE7BF9E" wp14:editId="74AECA9D">
            <wp:extent cx="5943600" cy="3157855"/>
            <wp:effectExtent l="0" t="0" r="0" b="0"/>
            <wp:docPr id="5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5EBDD" w14:textId="77777777" w:rsidR="00E47D0E" w:rsidRDefault="00F45E88">
      <w:pPr>
        <w:jc w:val="center"/>
        <w:rPr>
          <w:sz w:val="20"/>
          <w:szCs w:val="20"/>
        </w:rPr>
      </w:pPr>
      <w:bookmarkStart w:id="49" w:name="_heading=h.nmf14n" w:colFirst="0" w:colLast="0"/>
      <w:bookmarkEnd w:id="49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18.Profile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Dokter</w:t>
      </w:r>
      <w:proofErr w:type="spellEnd"/>
    </w:p>
    <w:p w14:paraId="23464F7C" w14:textId="77777777" w:rsidR="00E47D0E" w:rsidRDefault="00F45E88">
      <w:r>
        <w:t xml:space="preserve">16. </w:t>
      </w:r>
      <w:proofErr w:type="spellStart"/>
      <w:r>
        <w:t>Registrasi</w:t>
      </w:r>
      <w:proofErr w:type="spellEnd"/>
    </w:p>
    <w:p w14:paraId="5B64057D" w14:textId="77777777" w:rsidR="00E47D0E" w:rsidRDefault="00F45E88">
      <w:r>
        <w:rPr>
          <w:noProof/>
        </w:rPr>
        <w:drawing>
          <wp:inline distT="0" distB="0" distL="0" distR="0" wp14:anchorId="709FEE68" wp14:editId="4289F1E9">
            <wp:extent cx="5943600" cy="3145155"/>
            <wp:effectExtent l="0" t="0" r="0" b="0"/>
            <wp:docPr id="5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36427" w14:textId="77777777" w:rsidR="00E47D0E" w:rsidRDefault="00F45E88">
      <w:pPr>
        <w:jc w:val="center"/>
        <w:rPr>
          <w:sz w:val="20"/>
          <w:szCs w:val="20"/>
        </w:rPr>
      </w:pPr>
      <w:bookmarkStart w:id="50" w:name="_heading=h.37m2jsg" w:colFirst="0" w:colLast="0"/>
      <w:bookmarkEnd w:id="50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19.Halaman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Registrasi</w:t>
      </w:r>
      <w:proofErr w:type="spellEnd"/>
    </w:p>
    <w:p w14:paraId="4EC833C2" w14:textId="77777777" w:rsidR="00C46591" w:rsidRDefault="00C46591"/>
    <w:p w14:paraId="68DF3456" w14:textId="77777777" w:rsidR="00C46591" w:rsidRDefault="00C46591"/>
    <w:p w14:paraId="7995FA8A" w14:textId="55E7B60F" w:rsidR="00E47D0E" w:rsidRDefault="00F45E88">
      <w:r>
        <w:lastRenderedPageBreak/>
        <w:t xml:space="preserve">17. </w:t>
      </w:r>
      <w:proofErr w:type="spellStart"/>
      <w:r>
        <w:t>Aktivasi</w:t>
      </w:r>
      <w:proofErr w:type="spellEnd"/>
      <w:r>
        <w:t xml:space="preserve"> </w:t>
      </w:r>
      <w:proofErr w:type="spellStart"/>
      <w:r>
        <w:t>Akun</w:t>
      </w:r>
      <w:proofErr w:type="spellEnd"/>
    </w:p>
    <w:p w14:paraId="09B98030" w14:textId="77777777" w:rsidR="00E47D0E" w:rsidRDefault="00F45E88">
      <w:r>
        <w:rPr>
          <w:noProof/>
        </w:rPr>
        <w:drawing>
          <wp:inline distT="0" distB="0" distL="0" distR="0" wp14:anchorId="4112414D" wp14:editId="745FEFA6">
            <wp:extent cx="5943600" cy="314833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77540" w14:textId="77777777" w:rsidR="00E47D0E" w:rsidRDefault="00F45E88">
      <w:pPr>
        <w:jc w:val="center"/>
        <w:rPr>
          <w:sz w:val="20"/>
          <w:szCs w:val="20"/>
        </w:rPr>
      </w:pPr>
      <w:bookmarkStart w:id="51" w:name="_heading=h.1mrcu09" w:colFirst="0" w:colLast="0"/>
      <w:bookmarkEnd w:id="51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20.Aktivasi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Akun</w:t>
      </w:r>
      <w:proofErr w:type="spellEnd"/>
    </w:p>
    <w:p w14:paraId="7DD9DA7C" w14:textId="77777777" w:rsidR="00E47D0E" w:rsidRDefault="00F45E88">
      <w:r>
        <w:t xml:space="preserve">18. Email </w:t>
      </w:r>
      <w:proofErr w:type="spellStart"/>
      <w:r>
        <w:t>Aktivasi</w:t>
      </w:r>
      <w:proofErr w:type="spellEnd"/>
    </w:p>
    <w:p w14:paraId="299FB6C4" w14:textId="77777777" w:rsidR="00E47D0E" w:rsidRDefault="00F45E88">
      <w:r>
        <w:rPr>
          <w:noProof/>
        </w:rPr>
        <w:drawing>
          <wp:inline distT="0" distB="0" distL="0" distR="0" wp14:anchorId="1F79BADA" wp14:editId="1C02074D">
            <wp:extent cx="5943600" cy="3151505"/>
            <wp:effectExtent l="0" t="0" r="0" b="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35072" w14:textId="77777777" w:rsidR="00E47D0E" w:rsidRDefault="00F45E88">
      <w:pPr>
        <w:jc w:val="center"/>
        <w:rPr>
          <w:sz w:val="20"/>
          <w:szCs w:val="20"/>
        </w:rPr>
      </w:pPr>
      <w:bookmarkStart w:id="52" w:name="_heading=h.46r0co2" w:colFirst="0" w:colLast="0"/>
      <w:bookmarkEnd w:id="52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21.Email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Aktivasi</w:t>
      </w:r>
      <w:proofErr w:type="spellEnd"/>
      <w:r>
        <w:rPr>
          <w:sz w:val="20"/>
          <w:szCs w:val="20"/>
        </w:rPr>
        <w:t xml:space="preserve"> 1</w:t>
      </w:r>
    </w:p>
    <w:p w14:paraId="1EA21E0D" w14:textId="77777777" w:rsidR="00E47D0E" w:rsidRDefault="00F45E88">
      <w:r>
        <w:rPr>
          <w:noProof/>
        </w:rPr>
        <w:lastRenderedPageBreak/>
        <w:drawing>
          <wp:inline distT="0" distB="0" distL="0" distR="0" wp14:anchorId="14DEE11A" wp14:editId="456E6AE7">
            <wp:extent cx="5943600" cy="3148330"/>
            <wp:effectExtent l="0" t="0" r="0" b="0"/>
            <wp:docPr id="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79D48" w14:textId="77777777" w:rsidR="00E47D0E" w:rsidRDefault="00F45E88">
      <w:pPr>
        <w:jc w:val="center"/>
        <w:rPr>
          <w:sz w:val="20"/>
          <w:szCs w:val="20"/>
        </w:rPr>
      </w:pPr>
      <w:bookmarkStart w:id="53" w:name="_heading=h.2lwamvv" w:colFirst="0" w:colLast="0"/>
      <w:bookmarkEnd w:id="53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22.Email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Aktivasi</w:t>
      </w:r>
      <w:proofErr w:type="spellEnd"/>
      <w:r>
        <w:rPr>
          <w:sz w:val="20"/>
          <w:szCs w:val="20"/>
        </w:rPr>
        <w:t xml:space="preserve"> 2</w:t>
      </w:r>
    </w:p>
    <w:p w14:paraId="3E09B4B7" w14:textId="77777777" w:rsidR="00E47D0E" w:rsidRDefault="00F45E88">
      <w:r>
        <w:t xml:space="preserve">20. </w:t>
      </w:r>
      <w:proofErr w:type="spellStart"/>
      <w:r>
        <w:t>Teraktivasi</w:t>
      </w:r>
      <w:proofErr w:type="spellEnd"/>
    </w:p>
    <w:p w14:paraId="156696FE" w14:textId="77777777" w:rsidR="00E47D0E" w:rsidRDefault="00F45E88">
      <w:r>
        <w:rPr>
          <w:noProof/>
        </w:rPr>
        <w:drawing>
          <wp:inline distT="0" distB="0" distL="0" distR="0" wp14:anchorId="3807EC32" wp14:editId="22FD108F">
            <wp:extent cx="5943600" cy="3160395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B3ED4" w14:textId="77777777" w:rsidR="00E47D0E" w:rsidRDefault="00F45E88">
      <w:pPr>
        <w:jc w:val="center"/>
        <w:rPr>
          <w:sz w:val="20"/>
          <w:szCs w:val="20"/>
        </w:rPr>
      </w:pPr>
      <w:bookmarkStart w:id="54" w:name="_heading=h.111kx3o" w:colFirst="0" w:colLast="0"/>
      <w:bookmarkEnd w:id="54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23.Teraktivasi</w:t>
      </w:r>
      <w:proofErr w:type="gramEnd"/>
    </w:p>
    <w:p w14:paraId="0036AF41" w14:textId="77777777" w:rsidR="00C46591" w:rsidRDefault="00C46591"/>
    <w:p w14:paraId="614B0199" w14:textId="77777777" w:rsidR="00C46591" w:rsidRDefault="00C46591"/>
    <w:p w14:paraId="4B130037" w14:textId="77777777" w:rsidR="00C46591" w:rsidRDefault="00C46591"/>
    <w:p w14:paraId="79661976" w14:textId="1589306A" w:rsidR="00E47D0E" w:rsidRDefault="00F45E88">
      <w:r>
        <w:lastRenderedPageBreak/>
        <w:t>21. Login User</w:t>
      </w:r>
    </w:p>
    <w:p w14:paraId="5CEBCAE3" w14:textId="77777777" w:rsidR="00E47D0E" w:rsidRDefault="00F45E88">
      <w:r>
        <w:rPr>
          <w:noProof/>
        </w:rPr>
        <w:drawing>
          <wp:inline distT="0" distB="0" distL="0" distR="0" wp14:anchorId="617101FB" wp14:editId="4765F7B0">
            <wp:extent cx="5943600" cy="3154680"/>
            <wp:effectExtent l="0" t="0" r="0" b="0"/>
            <wp:docPr id="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34C97" w14:textId="77777777" w:rsidR="00E47D0E" w:rsidRDefault="00F45E88">
      <w:pPr>
        <w:jc w:val="center"/>
        <w:rPr>
          <w:sz w:val="20"/>
          <w:szCs w:val="20"/>
        </w:rPr>
      </w:pPr>
      <w:bookmarkStart w:id="55" w:name="_heading=h.3l18frh" w:colFirst="0" w:colLast="0"/>
      <w:bookmarkEnd w:id="55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24.Login</w:t>
      </w:r>
      <w:proofErr w:type="gramEnd"/>
      <w:r>
        <w:rPr>
          <w:sz w:val="20"/>
          <w:szCs w:val="20"/>
        </w:rPr>
        <w:t xml:space="preserve"> User</w:t>
      </w:r>
    </w:p>
    <w:p w14:paraId="312E2CCD" w14:textId="77777777" w:rsidR="00E47D0E" w:rsidRDefault="00F45E88">
      <w:r>
        <w:t xml:space="preserve">22.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Dokter</w:t>
      </w:r>
      <w:proofErr w:type="spellEnd"/>
    </w:p>
    <w:p w14:paraId="5379762F" w14:textId="77777777" w:rsidR="00E47D0E" w:rsidRDefault="00F45E88">
      <w:r>
        <w:rPr>
          <w:noProof/>
        </w:rPr>
        <w:drawing>
          <wp:inline distT="0" distB="0" distL="0" distR="0" wp14:anchorId="2DDBFE4B" wp14:editId="6BB7578A">
            <wp:extent cx="5943600" cy="3145155"/>
            <wp:effectExtent l="0" t="0" r="0" b="0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7CE60" w14:textId="77777777" w:rsidR="00E47D0E" w:rsidRDefault="00F45E88">
      <w:pPr>
        <w:jc w:val="center"/>
        <w:rPr>
          <w:sz w:val="20"/>
          <w:szCs w:val="20"/>
        </w:rPr>
      </w:pPr>
      <w:bookmarkStart w:id="56" w:name="_heading=h.206ipza" w:colFirst="0" w:colLast="0"/>
      <w:bookmarkEnd w:id="56"/>
      <w:r>
        <w:rPr>
          <w:sz w:val="20"/>
          <w:szCs w:val="20"/>
        </w:rPr>
        <w:t xml:space="preserve">Gambar </w:t>
      </w:r>
      <w:proofErr w:type="gramStart"/>
      <w:r>
        <w:rPr>
          <w:sz w:val="20"/>
          <w:szCs w:val="20"/>
        </w:rPr>
        <w:t>25.Jadwal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Dokter</w:t>
      </w:r>
      <w:proofErr w:type="spellEnd"/>
    </w:p>
    <w:sectPr w:rsidR="00E47D0E">
      <w:footerReference w:type="first" r:id="rId36"/>
      <w:pgSz w:w="12240" w:h="15840"/>
      <w:pgMar w:top="1440" w:right="1440" w:bottom="1440" w:left="1440" w:header="708" w:footer="708" w:gutter="0"/>
      <w:pgNumType w:start="1"/>
      <w:cols w:space="720" w:equalWidth="0">
        <w:col w:w="9360"/>
      </w:cols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BCE019" w14:textId="77777777" w:rsidR="007F1BF8" w:rsidRDefault="007F1BF8">
      <w:pPr>
        <w:spacing w:after="0" w:line="240" w:lineRule="auto"/>
      </w:pPr>
      <w:r>
        <w:separator/>
      </w:r>
    </w:p>
  </w:endnote>
  <w:endnote w:type="continuationSeparator" w:id="0">
    <w:p w14:paraId="4AEDFCD1" w14:textId="77777777" w:rsidR="007F1BF8" w:rsidRDefault="007F1B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413CB6" w14:textId="77777777" w:rsidR="00F45E88" w:rsidRDefault="00F45E8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Calibri" w:hAnsi="Calibri"/>
        <w:color w:val="000000"/>
      </w:rPr>
    </w:pPr>
    <w:r>
      <w:rPr>
        <w:rFonts w:ascii="Calibri" w:hAnsi="Calibri"/>
        <w:color w:val="000000"/>
      </w:rPr>
      <w:fldChar w:fldCharType="begin"/>
    </w:r>
    <w:r>
      <w:rPr>
        <w:rFonts w:ascii="Calibri" w:hAnsi="Calibri"/>
        <w:color w:val="000000"/>
      </w:rPr>
      <w:instrText>PAGE</w:instrText>
    </w:r>
    <w:r>
      <w:rPr>
        <w:rFonts w:ascii="Calibri" w:hAnsi="Calibri"/>
        <w:color w:val="000000"/>
      </w:rPr>
      <w:fldChar w:fldCharType="separate"/>
    </w:r>
    <w:r w:rsidR="005B0A14">
      <w:rPr>
        <w:rFonts w:ascii="Calibri" w:hAnsi="Calibri"/>
        <w:noProof/>
        <w:color w:val="000000"/>
      </w:rPr>
      <w:t>4</w:t>
    </w:r>
    <w:r>
      <w:rPr>
        <w:rFonts w:ascii="Calibri" w:hAnsi="Calibri"/>
        <w:color w:val="000000"/>
      </w:rPr>
      <w:fldChar w:fldCharType="end"/>
    </w:r>
  </w:p>
  <w:p w14:paraId="36C2EFDA" w14:textId="77777777" w:rsidR="00F45E88" w:rsidRDefault="00F45E8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Calibri" w:hAnsi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2C338C" w14:textId="77777777" w:rsidR="00F45E88" w:rsidRDefault="00F45E8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Calibri" w:hAnsi="Calibri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AEA1F2" w14:textId="77777777" w:rsidR="00F45E88" w:rsidRDefault="00F45E8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Calibri" w:hAnsi="Calibri"/>
        <w:color w:val="000000"/>
      </w:rPr>
    </w:pPr>
    <w:r>
      <w:rPr>
        <w:rFonts w:ascii="Calibri" w:hAnsi="Calibri"/>
        <w:color w:val="000000"/>
      </w:rPr>
      <w:fldChar w:fldCharType="begin"/>
    </w:r>
    <w:r>
      <w:rPr>
        <w:rFonts w:ascii="Calibri" w:hAnsi="Calibri"/>
        <w:color w:val="000000"/>
      </w:rPr>
      <w:instrText>PAGE</w:instrText>
    </w:r>
    <w:r>
      <w:rPr>
        <w:rFonts w:ascii="Calibri" w:hAnsi="Calibri"/>
        <w:color w:val="000000"/>
      </w:rPr>
      <w:fldChar w:fldCharType="separate"/>
    </w:r>
    <w:r w:rsidR="005B0A14">
      <w:rPr>
        <w:rFonts w:ascii="Calibri" w:hAnsi="Calibri"/>
        <w:noProof/>
        <w:color w:val="000000"/>
      </w:rPr>
      <w:t>1</w:t>
    </w:r>
    <w:r>
      <w:rPr>
        <w:rFonts w:ascii="Calibri" w:hAnsi="Calibri"/>
        <w:color w:val="000000"/>
      </w:rPr>
      <w:fldChar w:fldCharType="end"/>
    </w:r>
  </w:p>
  <w:p w14:paraId="4A87A910" w14:textId="77777777" w:rsidR="00F45E88" w:rsidRDefault="00F45E8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Calibri" w:hAnsi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6DB715" w14:textId="77777777" w:rsidR="007F1BF8" w:rsidRDefault="007F1BF8">
      <w:pPr>
        <w:spacing w:after="0" w:line="240" w:lineRule="auto"/>
      </w:pPr>
      <w:r>
        <w:separator/>
      </w:r>
    </w:p>
  </w:footnote>
  <w:footnote w:type="continuationSeparator" w:id="0">
    <w:p w14:paraId="79158C86" w14:textId="77777777" w:rsidR="007F1BF8" w:rsidRDefault="007F1B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F4FA1"/>
    <w:multiLevelType w:val="multilevel"/>
    <w:tmpl w:val="4F5843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"/>
      <w:lvlJc w:val="left"/>
      <w:pPr>
        <w:ind w:left="1200" w:hanging="840"/>
      </w:pPr>
    </w:lvl>
    <w:lvl w:ilvl="2">
      <w:start w:val="2"/>
      <w:numFmt w:val="decimal"/>
      <w:lvlText w:val="%1.%2.%3"/>
      <w:lvlJc w:val="left"/>
      <w:pPr>
        <w:ind w:left="1200" w:hanging="840"/>
      </w:pPr>
    </w:lvl>
    <w:lvl w:ilvl="3">
      <w:start w:val="10"/>
      <w:numFmt w:val="decimal"/>
      <w:lvlText w:val="%1.%2.%3.%4"/>
      <w:lvlJc w:val="left"/>
      <w:pPr>
        <w:ind w:left="1200" w:hanging="84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" w15:restartNumberingAfterBreak="0">
    <w:nsid w:val="06E70E98"/>
    <w:multiLevelType w:val="multilevel"/>
    <w:tmpl w:val="30268C7C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" w15:restartNumberingAfterBreak="0">
    <w:nsid w:val="130C5C73"/>
    <w:multiLevelType w:val="multilevel"/>
    <w:tmpl w:val="DF6E14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673CE0"/>
    <w:multiLevelType w:val="multilevel"/>
    <w:tmpl w:val="41CCB3F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863312"/>
    <w:multiLevelType w:val="multilevel"/>
    <w:tmpl w:val="D182F4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615361"/>
    <w:multiLevelType w:val="multilevel"/>
    <w:tmpl w:val="CDDC2A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EA21E1"/>
    <w:multiLevelType w:val="multilevel"/>
    <w:tmpl w:val="FCA28F4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3E38B9"/>
    <w:multiLevelType w:val="multilevel"/>
    <w:tmpl w:val="C18CD37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150FD2"/>
    <w:multiLevelType w:val="multilevel"/>
    <w:tmpl w:val="4C4A217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C11837"/>
    <w:multiLevelType w:val="multilevel"/>
    <w:tmpl w:val="3954A09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397B29"/>
    <w:multiLevelType w:val="multilevel"/>
    <w:tmpl w:val="48C2B7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F92135"/>
    <w:multiLevelType w:val="multilevel"/>
    <w:tmpl w:val="3C445A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7654E8"/>
    <w:multiLevelType w:val="multilevel"/>
    <w:tmpl w:val="429E2BDC"/>
    <w:lvl w:ilvl="0">
      <w:start w:val="1"/>
      <w:numFmt w:val="decimal"/>
      <w:lvlText w:val="%1."/>
      <w:lvlJc w:val="left"/>
      <w:pPr>
        <w:ind w:left="2912" w:hanging="360"/>
      </w:pPr>
    </w:lvl>
    <w:lvl w:ilvl="1">
      <w:start w:val="1"/>
      <w:numFmt w:val="lowerLetter"/>
      <w:lvlText w:val="%2."/>
      <w:lvlJc w:val="left"/>
      <w:pPr>
        <w:ind w:left="3632" w:hanging="360"/>
      </w:pPr>
    </w:lvl>
    <w:lvl w:ilvl="2">
      <w:start w:val="1"/>
      <w:numFmt w:val="lowerRoman"/>
      <w:lvlText w:val="%3."/>
      <w:lvlJc w:val="right"/>
      <w:pPr>
        <w:ind w:left="4352" w:hanging="180"/>
      </w:pPr>
    </w:lvl>
    <w:lvl w:ilvl="3">
      <w:start w:val="1"/>
      <w:numFmt w:val="decimal"/>
      <w:lvlText w:val="%4."/>
      <w:lvlJc w:val="left"/>
      <w:pPr>
        <w:ind w:left="5072" w:hanging="360"/>
      </w:pPr>
    </w:lvl>
    <w:lvl w:ilvl="4">
      <w:start w:val="1"/>
      <w:numFmt w:val="lowerLetter"/>
      <w:lvlText w:val="%5."/>
      <w:lvlJc w:val="left"/>
      <w:pPr>
        <w:ind w:left="5792" w:hanging="360"/>
      </w:pPr>
    </w:lvl>
    <w:lvl w:ilvl="5">
      <w:start w:val="1"/>
      <w:numFmt w:val="lowerRoman"/>
      <w:lvlText w:val="%6."/>
      <w:lvlJc w:val="right"/>
      <w:pPr>
        <w:ind w:left="6512" w:hanging="180"/>
      </w:pPr>
    </w:lvl>
    <w:lvl w:ilvl="6">
      <w:start w:val="1"/>
      <w:numFmt w:val="decimal"/>
      <w:lvlText w:val="%7."/>
      <w:lvlJc w:val="left"/>
      <w:pPr>
        <w:ind w:left="7232" w:hanging="360"/>
      </w:pPr>
    </w:lvl>
    <w:lvl w:ilvl="7">
      <w:start w:val="1"/>
      <w:numFmt w:val="lowerLetter"/>
      <w:lvlText w:val="%8."/>
      <w:lvlJc w:val="left"/>
      <w:pPr>
        <w:ind w:left="7952" w:hanging="360"/>
      </w:pPr>
    </w:lvl>
    <w:lvl w:ilvl="8">
      <w:start w:val="1"/>
      <w:numFmt w:val="lowerRoman"/>
      <w:lvlText w:val="%9."/>
      <w:lvlJc w:val="right"/>
      <w:pPr>
        <w:ind w:left="8672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2"/>
  </w:num>
  <w:num w:numId="5">
    <w:abstractNumId w:val="0"/>
  </w:num>
  <w:num w:numId="6">
    <w:abstractNumId w:val="1"/>
  </w:num>
  <w:num w:numId="7">
    <w:abstractNumId w:val="11"/>
  </w:num>
  <w:num w:numId="8">
    <w:abstractNumId w:val="10"/>
  </w:num>
  <w:num w:numId="9">
    <w:abstractNumId w:val="9"/>
  </w:num>
  <w:num w:numId="10">
    <w:abstractNumId w:val="6"/>
  </w:num>
  <w:num w:numId="11">
    <w:abstractNumId w:val="3"/>
  </w:num>
  <w:num w:numId="12">
    <w:abstractNumId w:val="8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7D0E"/>
    <w:rsid w:val="00037CB7"/>
    <w:rsid w:val="000815D4"/>
    <w:rsid w:val="00120490"/>
    <w:rsid w:val="00351731"/>
    <w:rsid w:val="00362F68"/>
    <w:rsid w:val="005B0A14"/>
    <w:rsid w:val="007F1BF8"/>
    <w:rsid w:val="008D2ABF"/>
    <w:rsid w:val="00C46591"/>
    <w:rsid w:val="00D3447E"/>
    <w:rsid w:val="00E47D0E"/>
    <w:rsid w:val="00F264C7"/>
    <w:rsid w:val="00F45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5E49E"/>
  <w15:docId w15:val="{734853DC-014E-44E9-AC86-57488B83A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7FFA"/>
    <w:rPr>
      <w:rFonts w:asciiTheme="majorBidi" w:hAnsiTheme="maj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7FFA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137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576D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2A7FFA"/>
    <w:rPr>
      <w:rFonts w:asciiTheme="majorBidi" w:eastAsiaTheme="majorEastAsia" w:hAnsiTheme="majorBid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2A7F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7FFA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7FFA"/>
    <w:rPr>
      <w:rFonts w:asciiTheme="majorBidi" w:hAnsiTheme="majorBidi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11374"/>
    <w:rPr>
      <w:rFonts w:asciiTheme="majorBidi" w:eastAsiaTheme="majorEastAsia" w:hAnsiTheme="majorBidi" w:cstheme="majorBidi"/>
      <w:b/>
      <w:color w:val="000000" w:themeColor="text1"/>
      <w:sz w:val="26"/>
      <w:szCs w:val="26"/>
    </w:rPr>
  </w:style>
  <w:style w:type="table" w:styleId="TableGrid">
    <w:name w:val="Table Grid"/>
    <w:basedOn w:val="TableNormal"/>
    <w:uiPriority w:val="39"/>
    <w:rsid w:val="004A50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576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5576D"/>
    <w:rPr>
      <w:rFonts w:asciiTheme="majorBidi" w:eastAsiaTheme="majorEastAsia" w:hAnsiTheme="majorBidi" w:cstheme="majorBidi"/>
      <w:b/>
      <w:color w:val="000000" w:themeColor="text1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35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35BD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404A2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404A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04A2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04A29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4F00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66CEB"/>
    <w:pPr>
      <w:spacing w:after="0"/>
    </w:p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nIlUrRaROXgk5zA3Fam5U0Vx1A==">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25</Pages>
  <Words>2273</Words>
  <Characters>12962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Rama Aditya</dc:creator>
  <cp:lastModifiedBy>Haura Athaya</cp:lastModifiedBy>
  <cp:revision>9</cp:revision>
  <dcterms:created xsi:type="dcterms:W3CDTF">2019-03-28T03:24:00Z</dcterms:created>
  <dcterms:modified xsi:type="dcterms:W3CDTF">2020-04-25T12:10:00Z</dcterms:modified>
</cp:coreProperties>
</file>